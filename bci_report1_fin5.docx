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B6C7A7" w14:textId="70B3FAEA" w:rsidR="00443818" w:rsidRPr="00443818" w:rsidRDefault="00443818" w:rsidP="00443818">
      <w:pPr>
        <w:pStyle w:val="Heading2"/>
        <w:ind w:left="400"/>
        <w:rPr>
          <w:sz w:val="44"/>
          <w:szCs w:val="24"/>
          <w:lang w:val="en-IN"/>
        </w:rPr>
      </w:pPr>
      <w:bookmarkStart w:id="0" w:name="_Hlk181176533"/>
      <w:r w:rsidRPr="00443818">
        <w:rPr>
          <w:sz w:val="44"/>
          <w:szCs w:val="24"/>
          <w:lang w:val="en-IN"/>
        </w:rPr>
        <w:t xml:space="preserve">Brain Activity Classification in Coma Patients Using </w:t>
      </w:r>
      <w:r w:rsidR="00A917F3">
        <w:rPr>
          <w:sz w:val="44"/>
          <w:szCs w:val="24"/>
          <w:lang w:val="en-IN"/>
        </w:rPr>
        <w:t>Hybrid Model</w:t>
      </w:r>
    </w:p>
    <w:p w14:paraId="4B162729" w14:textId="77777777" w:rsidR="00443818" w:rsidRPr="00443818" w:rsidRDefault="00443818" w:rsidP="00443818">
      <w:pPr>
        <w:pStyle w:val="Heading2"/>
        <w:ind w:left="400"/>
        <w:rPr>
          <w:sz w:val="44"/>
          <w:szCs w:val="24"/>
          <w:lang w:val="en-IN"/>
        </w:rPr>
      </w:pPr>
      <w:r w:rsidRPr="00443818">
        <w:rPr>
          <w:sz w:val="44"/>
          <w:szCs w:val="24"/>
          <w:lang w:val="en-IN"/>
        </w:rPr>
        <w:t xml:space="preserve"> </w:t>
      </w:r>
    </w:p>
    <w:p w14:paraId="0133E35F" w14:textId="77777777" w:rsidR="00EA0BC9" w:rsidRPr="00EB0E69" w:rsidRDefault="00EA0BC9" w:rsidP="00E4605B">
      <w:pPr>
        <w:pStyle w:val="Heading2"/>
        <w:spacing w:line="360" w:lineRule="auto"/>
        <w:ind w:left="400"/>
      </w:pPr>
      <w:r w:rsidRPr="00EB0E69">
        <w:t>A PROJECT REPORT</w:t>
      </w:r>
    </w:p>
    <w:p w14:paraId="3EA66EDB" w14:textId="77777777" w:rsidR="00EA0BC9" w:rsidRPr="00EB0E69" w:rsidRDefault="00EA0BC9" w:rsidP="001526A7">
      <w:pPr>
        <w:pStyle w:val="BodyText"/>
        <w:spacing w:before="2" w:line="360" w:lineRule="auto"/>
        <w:jc w:val="center"/>
        <w:rPr>
          <w:b/>
          <w:sz w:val="28"/>
          <w:szCs w:val="28"/>
        </w:rPr>
      </w:pPr>
    </w:p>
    <w:p w14:paraId="655009BA" w14:textId="5E52BA04" w:rsidR="00EA0BC9" w:rsidRPr="00EB0E69" w:rsidRDefault="00EB0E69" w:rsidP="00EB0E69">
      <w:pPr>
        <w:spacing w:line="360" w:lineRule="auto"/>
        <w:ind w:left="397"/>
        <w:jc w:val="center"/>
        <w:rPr>
          <w:b/>
          <w:i/>
          <w:sz w:val="28"/>
          <w:szCs w:val="28"/>
        </w:rPr>
      </w:pPr>
      <w:r>
        <w:rPr>
          <w:b/>
          <w:i/>
          <w:sz w:val="28"/>
          <w:szCs w:val="28"/>
        </w:rPr>
        <w:t>Submitted by</w:t>
      </w:r>
    </w:p>
    <w:tbl>
      <w:tblPr>
        <w:tblStyle w:val="TableGrid"/>
        <w:tblW w:w="0" w:type="auto"/>
        <w:tblInd w:w="2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tblGrid>
      <w:tr w:rsidR="001E007A" w14:paraId="78E8E048" w14:textId="77777777" w:rsidTr="00161203">
        <w:tc>
          <w:tcPr>
            <w:tcW w:w="3245" w:type="dxa"/>
          </w:tcPr>
          <w:p w14:paraId="66AA6441" w14:textId="77777777" w:rsidR="001E007A" w:rsidRPr="00834433" w:rsidRDefault="001E007A" w:rsidP="00707CA2">
            <w:pPr>
              <w:spacing w:line="360" w:lineRule="auto"/>
              <w:jc w:val="both"/>
              <w:rPr>
                <w:sz w:val="28"/>
                <w:szCs w:val="28"/>
              </w:rPr>
            </w:pPr>
            <w:r w:rsidRPr="00834433">
              <w:rPr>
                <w:b/>
                <w:bCs/>
                <w:sz w:val="28"/>
                <w:szCs w:val="28"/>
              </w:rPr>
              <w:t>Misbah Anum</w:t>
            </w:r>
          </w:p>
        </w:tc>
        <w:tc>
          <w:tcPr>
            <w:tcW w:w="3245" w:type="dxa"/>
          </w:tcPr>
          <w:p w14:paraId="31D510EB" w14:textId="77777777" w:rsidR="001E007A" w:rsidRPr="00834433" w:rsidRDefault="001E007A" w:rsidP="00707CA2">
            <w:pPr>
              <w:spacing w:line="360" w:lineRule="auto"/>
              <w:jc w:val="both"/>
              <w:rPr>
                <w:sz w:val="28"/>
                <w:szCs w:val="28"/>
              </w:rPr>
            </w:pPr>
            <w:r w:rsidRPr="00834433">
              <w:rPr>
                <w:b/>
                <w:sz w:val="28"/>
                <w:szCs w:val="28"/>
              </w:rPr>
              <w:t>20211COM0052</w:t>
            </w:r>
          </w:p>
        </w:tc>
      </w:tr>
      <w:tr w:rsidR="001E007A" w14:paraId="30B793F4" w14:textId="77777777" w:rsidTr="00161203">
        <w:tc>
          <w:tcPr>
            <w:tcW w:w="3245" w:type="dxa"/>
          </w:tcPr>
          <w:p w14:paraId="18F11A40" w14:textId="77777777" w:rsidR="001E007A" w:rsidRPr="00834433" w:rsidRDefault="001E007A" w:rsidP="00707CA2">
            <w:pPr>
              <w:spacing w:line="360" w:lineRule="auto"/>
              <w:jc w:val="both"/>
              <w:rPr>
                <w:b/>
                <w:sz w:val="28"/>
                <w:szCs w:val="28"/>
              </w:rPr>
            </w:pPr>
            <w:r w:rsidRPr="00834433">
              <w:rPr>
                <w:b/>
                <w:bCs/>
                <w:sz w:val="28"/>
                <w:szCs w:val="28"/>
              </w:rPr>
              <w:t>Madhushree K M</w:t>
            </w:r>
          </w:p>
        </w:tc>
        <w:tc>
          <w:tcPr>
            <w:tcW w:w="3245" w:type="dxa"/>
          </w:tcPr>
          <w:p w14:paraId="7488D8E5" w14:textId="77777777" w:rsidR="001E007A" w:rsidRPr="00834433" w:rsidRDefault="001E007A" w:rsidP="00707CA2">
            <w:pPr>
              <w:spacing w:line="360" w:lineRule="auto"/>
              <w:jc w:val="both"/>
              <w:rPr>
                <w:sz w:val="28"/>
                <w:szCs w:val="28"/>
              </w:rPr>
            </w:pPr>
            <w:r w:rsidRPr="00834433">
              <w:rPr>
                <w:b/>
                <w:sz w:val="28"/>
                <w:szCs w:val="28"/>
              </w:rPr>
              <w:t>20211COM0066</w:t>
            </w:r>
          </w:p>
        </w:tc>
      </w:tr>
      <w:tr w:rsidR="001E007A" w14:paraId="3EE27F39" w14:textId="77777777" w:rsidTr="00161203">
        <w:tc>
          <w:tcPr>
            <w:tcW w:w="3245" w:type="dxa"/>
          </w:tcPr>
          <w:p w14:paraId="0DB3C738" w14:textId="77777777" w:rsidR="001E007A" w:rsidRPr="00834433" w:rsidRDefault="001E007A" w:rsidP="00707CA2">
            <w:pPr>
              <w:spacing w:line="360" w:lineRule="auto"/>
              <w:jc w:val="both"/>
              <w:rPr>
                <w:sz w:val="28"/>
                <w:szCs w:val="28"/>
              </w:rPr>
            </w:pPr>
            <w:r w:rsidRPr="00834433">
              <w:rPr>
                <w:b/>
                <w:bCs/>
                <w:sz w:val="28"/>
                <w:szCs w:val="28"/>
              </w:rPr>
              <w:t>Suhana Anjum</w:t>
            </w:r>
          </w:p>
        </w:tc>
        <w:tc>
          <w:tcPr>
            <w:tcW w:w="3245" w:type="dxa"/>
          </w:tcPr>
          <w:p w14:paraId="44EE5F13" w14:textId="77777777" w:rsidR="001E007A" w:rsidRPr="00834433" w:rsidRDefault="001E007A" w:rsidP="00707CA2">
            <w:pPr>
              <w:spacing w:line="360" w:lineRule="auto"/>
              <w:jc w:val="both"/>
              <w:rPr>
                <w:sz w:val="28"/>
                <w:szCs w:val="28"/>
              </w:rPr>
            </w:pPr>
            <w:r w:rsidRPr="00834433">
              <w:rPr>
                <w:b/>
                <w:bCs/>
                <w:sz w:val="28"/>
                <w:szCs w:val="28"/>
              </w:rPr>
              <w:t>20211COM0061</w:t>
            </w:r>
          </w:p>
        </w:tc>
      </w:tr>
      <w:tr w:rsidR="001E007A" w14:paraId="3C71C708" w14:textId="77777777" w:rsidTr="00161203">
        <w:tc>
          <w:tcPr>
            <w:tcW w:w="3245" w:type="dxa"/>
          </w:tcPr>
          <w:p w14:paraId="12378F91" w14:textId="77777777" w:rsidR="001E007A" w:rsidRPr="00834433" w:rsidRDefault="001E007A" w:rsidP="00707CA2">
            <w:pPr>
              <w:spacing w:line="360" w:lineRule="auto"/>
              <w:jc w:val="both"/>
              <w:rPr>
                <w:b/>
                <w:sz w:val="28"/>
                <w:szCs w:val="28"/>
              </w:rPr>
            </w:pPr>
            <w:r w:rsidRPr="00834433">
              <w:rPr>
                <w:b/>
                <w:bCs/>
                <w:sz w:val="28"/>
                <w:szCs w:val="28"/>
              </w:rPr>
              <w:t>Syeda Taskiya Fathima</w:t>
            </w:r>
          </w:p>
        </w:tc>
        <w:tc>
          <w:tcPr>
            <w:tcW w:w="3245" w:type="dxa"/>
          </w:tcPr>
          <w:p w14:paraId="788B69B1" w14:textId="77777777" w:rsidR="001E007A" w:rsidRPr="00834433" w:rsidRDefault="001E007A" w:rsidP="00707CA2">
            <w:pPr>
              <w:spacing w:line="360" w:lineRule="auto"/>
              <w:jc w:val="both"/>
              <w:rPr>
                <w:sz w:val="28"/>
                <w:szCs w:val="28"/>
              </w:rPr>
            </w:pPr>
            <w:r w:rsidRPr="00834433">
              <w:rPr>
                <w:b/>
                <w:bCs/>
                <w:sz w:val="28"/>
                <w:szCs w:val="28"/>
              </w:rPr>
              <w:t>20211COM0086</w:t>
            </w:r>
          </w:p>
        </w:tc>
      </w:tr>
    </w:tbl>
    <w:p w14:paraId="39633AFB" w14:textId="77777777" w:rsidR="00EA0BC9" w:rsidRPr="00EB0E69" w:rsidRDefault="00EA0BC9" w:rsidP="001526A7">
      <w:pPr>
        <w:spacing w:line="360" w:lineRule="auto"/>
        <w:ind w:left="401"/>
        <w:jc w:val="center"/>
        <w:rPr>
          <w:b/>
          <w:sz w:val="28"/>
          <w:szCs w:val="28"/>
        </w:rPr>
      </w:pPr>
    </w:p>
    <w:p w14:paraId="2EDA8E58" w14:textId="26B7213E" w:rsidR="00EA0BC9" w:rsidRPr="00EB0E69" w:rsidRDefault="00EA0BC9" w:rsidP="001526A7">
      <w:pPr>
        <w:pStyle w:val="Heading3"/>
        <w:spacing w:line="360" w:lineRule="auto"/>
        <w:rPr>
          <w:i/>
          <w:sz w:val="28"/>
          <w:szCs w:val="28"/>
        </w:rPr>
      </w:pPr>
      <w:r w:rsidRPr="00EB0E69">
        <w:rPr>
          <w:i/>
          <w:sz w:val="28"/>
          <w:szCs w:val="28"/>
        </w:rPr>
        <w:t>Under the guidance of</w:t>
      </w:r>
    </w:p>
    <w:p w14:paraId="6594EED2" w14:textId="35D0885C" w:rsidR="00EA0BC9" w:rsidRPr="00EB0E69" w:rsidRDefault="00EA0BC9" w:rsidP="00EB0E69">
      <w:pPr>
        <w:spacing w:line="360" w:lineRule="auto"/>
        <w:jc w:val="center"/>
        <w:rPr>
          <w:b/>
          <w:bCs/>
          <w:sz w:val="28"/>
          <w:szCs w:val="28"/>
        </w:rPr>
      </w:pPr>
      <w:r w:rsidRPr="00EB0E69">
        <w:rPr>
          <w:b/>
          <w:bCs/>
          <w:sz w:val="28"/>
          <w:szCs w:val="28"/>
        </w:rPr>
        <w:t xml:space="preserve">Mr. </w:t>
      </w:r>
      <w:r w:rsidR="006427C4" w:rsidRPr="00EB0E69">
        <w:rPr>
          <w:b/>
          <w:bCs/>
          <w:sz w:val="28"/>
          <w:szCs w:val="28"/>
        </w:rPr>
        <w:t>Arun Kumar S</w:t>
      </w:r>
    </w:p>
    <w:p w14:paraId="1C0C118F" w14:textId="77777777" w:rsidR="00EB0E69" w:rsidRPr="00EB0E69" w:rsidRDefault="00EB0E69" w:rsidP="00EB0E69">
      <w:pPr>
        <w:spacing w:line="360" w:lineRule="auto"/>
        <w:jc w:val="center"/>
        <w:rPr>
          <w:b/>
          <w:bCs/>
          <w:sz w:val="28"/>
          <w:szCs w:val="28"/>
        </w:rPr>
      </w:pPr>
    </w:p>
    <w:p w14:paraId="1D9AD71E" w14:textId="77777777" w:rsidR="00EA0BC9" w:rsidRPr="00EB0E69" w:rsidRDefault="00EA0BC9" w:rsidP="00E4605B">
      <w:pPr>
        <w:spacing w:before="1" w:line="360" w:lineRule="auto"/>
        <w:ind w:left="1579" w:right="1537"/>
        <w:jc w:val="center"/>
        <w:rPr>
          <w:b/>
          <w:i/>
          <w:sz w:val="28"/>
          <w:szCs w:val="28"/>
        </w:rPr>
      </w:pPr>
      <w:r w:rsidRPr="00EB0E69">
        <w:rPr>
          <w:b/>
          <w:i/>
          <w:sz w:val="28"/>
          <w:szCs w:val="28"/>
        </w:rPr>
        <w:t>in partial fulfillment  for  the award  of the degree  of</w:t>
      </w:r>
    </w:p>
    <w:p w14:paraId="76BDC5EA" w14:textId="4C791CF1" w:rsidR="00EA0BC9" w:rsidRPr="00EB0E69" w:rsidRDefault="00EB0E69" w:rsidP="00E4605B">
      <w:pPr>
        <w:spacing w:line="360" w:lineRule="auto"/>
        <w:ind w:left="40"/>
        <w:jc w:val="center"/>
        <w:rPr>
          <w:b/>
          <w:sz w:val="28"/>
          <w:szCs w:val="28"/>
        </w:rPr>
      </w:pPr>
      <w:r w:rsidRPr="00EB0E69">
        <w:rPr>
          <w:b/>
          <w:sz w:val="28"/>
          <w:szCs w:val="28"/>
        </w:rPr>
        <w:t>BACHELOR OF TECHNOLOGY</w:t>
      </w:r>
    </w:p>
    <w:p w14:paraId="695E94CC" w14:textId="77777777" w:rsidR="00EA0BC9" w:rsidRPr="00EB0E69" w:rsidRDefault="00EA0BC9" w:rsidP="00E4605B">
      <w:pPr>
        <w:spacing w:line="360" w:lineRule="auto"/>
        <w:ind w:left="41"/>
        <w:jc w:val="center"/>
        <w:rPr>
          <w:b/>
          <w:sz w:val="28"/>
          <w:szCs w:val="28"/>
        </w:rPr>
      </w:pPr>
      <w:r w:rsidRPr="00EB0E69">
        <w:rPr>
          <w:b/>
          <w:sz w:val="28"/>
          <w:szCs w:val="28"/>
        </w:rPr>
        <w:t>IN</w:t>
      </w:r>
    </w:p>
    <w:p w14:paraId="67F1BCD7" w14:textId="2EE9AB50" w:rsidR="00EA0BC9" w:rsidRPr="00EB0E69" w:rsidRDefault="00EA0BC9" w:rsidP="00E4605B">
      <w:pPr>
        <w:pStyle w:val="BodyText"/>
        <w:tabs>
          <w:tab w:val="left" w:pos="2520"/>
          <w:tab w:val="center" w:pos="4873"/>
        </w:tabs>
        <w:spacing w:line="360" w:lineRule="auto"/>
        <w:jc w:val="center"/>
        <w:rPr>
          <w:b/>
          <w:sz w:val="28"/>
          <w:szCs w:val="28"/>
        </w:rPr>
      </w:pPr>
      <w:r w:rsidRPr="00EB0E69">
        <w:rPr>
          <w:b/>
          <w:sz w:val="28"/>
          <w:szCs w:val="28"/>
        </w:rPr>
        <w:t>COMPUTER ENGINEERING</w:t>
      </w:r>
    </w:p>
    <w:p w14:paraId="09299F7B" w14:textId="555DF3CD" w:rsidR="00EA0BC9" w:rsidRPr="00EB0E69" w:rsidRDefault="00EB0E69" w:rsidP="00E4605B">
      <w:pPr>
        <w:spacing w:line="360" w:lineRule="auto"/>
        <w:jc w:val="center"/>
        <w:rPr>
          <w:b/>
          <w:sz w:val="28"/>
          <w:szCs w:val="28"/>
        </w:rPr>
      </w:pPr>
      <w:r w:rsidRPr="00EB0E69">
        <w:rPr>
          <w:noProof/>
          <w:sz w:val="28"/>
          <w:szCs w:val="28"/>
          <w:lang w:val="en-IN" w:eastAsia="en-IN"/>
        </w:rPr>
        <w:drawing>
          <wp:anchor distT="0" distB="0" distL="114300" distR="114300" simplePos="0" relativeHeight="251661312" behindDoc="1" locked="0" layoutInCell="1" allowOverlap="1" wp14:anchorId="490627EC" wp14:editId="01915279">
            <wp:simplePos x="0" y="0"/>
            <wp:positionH relativeFrom="margin">
              <wp:posOffset>2437130</wp:posOffset>
            </wp:positionH>
            <wp:positionV relativeFrom="paragraph">
              <wp:posOffset>262890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0BC9" w:rsidRPr="00EB0E69">
        <w:rPr>
          <w:b/>
          <w:sz w:val="28"/>
          <w:szCs w:val="28"/>
        </w:rPr>
        <w:t>At</w:t>
      </w:r>
    </w:p>
    <w:p w14:paraId="1CD7D487" w14:textId="77777777" w:rsidR="00EA0BC9" w:rsidRPr="00EB0E69" w:rsidRDefault="00EA0BC9" w:rsidP="00E4605B">
      <w:pPr>
        <w:pStyle w:val="BodyText"/>
        <w:spacing w:line="360" w:lineRule="auto"/>
        <w:ind w:left="3220"/>
        <w:jc w:val="center"/>
        <w:rPr>
          <w:sz w:val="28"/>
          <w:szCs w:val="28"/>
        </w:rPr>
      </w:pPr>
    </w:p>
    <w:p w14:paraId="1F010447" w14:textId="7DC1CB00" w:rsidR="00EA0BC9" w:rsidRPr="00EB0E69" w:rsidRDefault="00EA0BC9" w:rsidP="00E4605B">
      <w:pPr>
        <w:pStyle w:val="BodyText"/>
        <w:spacing w:line="360" w:lineRule="auto"/>
        <w:ind w:left="3220"/>
        <w:jc w:val="center"/>
        <w:rPr>
          <w:sz w:val="28"/>
          <w:szCs w:val="28"/>
        </w:rPr>
      </w:pPr>
    </w:p>
    <w:p w14:paraId="050DEB58" w14:textId="3C69CE33" w:rsidR="00EA0BC9" w:rsidRPr="00EB0E69" w:rsidRDefault="00EA0BC9" w:rsidP="00E4605B">
      <w:pPr>
        <w:spacing w:before="184" w:line="360" w:lineRule="auto"/>
        <w:ind w:left="3476" w:right="247" w:hanging="3171"/>
        <w:jc w:val="center"/>
        <w:rPr>
          <w:b/>
          <w:sz w:val="28"/>
          <w:szCs w:val="28"/>
        </w:rPr>
      </w:pPr>
    </w:p>
    <w:p w14:paraId="020A3064" w14:textId="77777777" w:rsidR="00EA0BC9" w:rsidRPr="00EB0E69" w:rsidRDefault="00EA0BC9" w:rsidP="00E4605B">
      <w:pPr>
        <w:spacing w:before="184" w:line="360" w:lineRule="auto"/>
        <w:ind w:left="3476" w:right="247" w:hanging="3171"/>
        <w:jc w:val="center"/>
        <w:rPr>
          <w:b/>
          <w:sz w:val="28"/>
          <w:szCs w:val="28"/>
        </w:rPr>
      </w:pPr>
    </w:p>
    <w:p w14:paraId="18C212E8" w14:textId="71B3CE25" w:rsidR="00EB0E69" w:rsidRDefault="00EA0BC9" w:rsidP="00E4605B">
      <w:pPr>
        <w:spacing w:line="360" w:lineRule="auto"/>
        <w:ind w:right="247"/>
        <w:jc w:val="center"/>
        <w:rPr>
          <w:b/>
          <w:sz w:val="28"/>
          <w:szCs w:val="28"/>
        </w:rPr>
      </w:pPr>
      <w:r w:rsidRPr="00EB0E69">
        <w:rPr>
          <w:b/>
          <w:sz w:val="28"/>
          <w:szCs w:val="28"/>
        </w:rPr>
        <w:t>PRESIDENCY UNIVERSITY</w:t>
      </w:r>
    </w:p>
    <w:p w14:paraId="182E80F1" w14:textId="77777777" w:rsidR="00E4605B" w:rsidRDefault="00EA0BC9" w:rsidP="00E4605B">
      <w:pPr>
        <w:spacing w:line="360" w:lineRule="auto"/>
        <w:ind w:right="247"/>
        <w:jc w:val="center"/>
        <w:rPr>
          <w:b/>
          <w:sz w:val="28"/>
          <w:szCs w:val="28"/>
        </w:rPr>
      </w:pPr>
      <w:r w:rsidRPr="00EB0E69">
        <w:rPr>
          <w:b/>
          <w:sz w:val="28"/>
          <w:szCs w:val="28"/>
        </w:rPr>
        <w:t>BENGALURU</w:t>
      </w:r>
    </w:p>
    <w:p w14:paraId="6A05FC2A" w14:textId="40E81D0F" w:rsidR="00E4605B" w:rsidRDefault="00443818" w:rsidP="00E4605B">
      <w:pPr>
        <w:spacing w:line="360" w:lineRule="auto"/>
        <w:ind w:right="247"/>
        <w:jc w:val="center"/>
        <w:rPr>
          <w:b/>
          <w:sz w:val="28"/>
          <w:szCs w:val="28"/>
        </w:rPr>
      </w:pPr>
      <w:r>
        <w:rPr>
          <w:b/>
          <w:sz w:val="28"/>
          <w:szCs w:val="28"/>
        </w:rPr>
        <w:t>MAY</w:t>
      </w:r>
      <w:r w:rsidR="00E4605B">
        <w:rPr>
          <w:b/>
          <w:sz w:val="28"/>
          <w:szCs w:val="28"/>
        </w:rPr>
        <w:t xml:space="preserve"> 202</w:t>
      </w:r>
      <w:r w:rsidR="00834433">
        <w:rPr>
          <w:b/>
          <w:sz w:val="28"/>
          <w:szCs w:val="28"/>
        </w:rPr>
        <w:t>5</w:t>
      </w:r>
    </w:p>
    <w:bookmarkEnd w:id="0"/>
    <w:p w14:paraId="7A01EB0C" w14:textId="77777777" w:rsidR="00EA0BC9" w:rsidRDefault="00EA0BC9" w:rsidP="001526A7">
      <w:pPr>
        <w:spacing w:line="360" w:lineRule="auto"/>
        <w:jc w:val="center"/>
      </w:pPr>
    </w:p>
    <w:p w14:paraId="32797421" w14:textId="77777777" w:rsidR="003757B7" w:rsidRDefault="003757B7" w:rsidP="001526A7">
      <w:pPr>
        <w:spacing w:line="360" w:lineRule="auto"/>
        <w:jc w:val="center"/>
      </w:pPr>
    </w:p>
    <w:p w14:paraId="36A333BB" w14:textId="31C3305D" w:rsidR="00EA0BC9" w:rsidRDefault="00E4605B" w:rsidP="00E4605B">
      <w:pPr>
        <w:spacing w:line="360" w:lineRule="auto"/>
        <w:ind w:right="247"/>
        <w:jc w:val="center"/>
        <w:rPr>
          <w:b/>
          <w:sz w:val="28"/>
          <w:szCs w:val="28"/>
        </w:rPr>
      </w:pPr>
      <w:r w:rsidRPr="00E4605B">
        <w:rPr>
          <w:b/>
          <w:sz w:val="28"/>
          <w:szCs w:val="28"/>
        </w:rPr>
        <w:lastRenderedPageBreak/>
        <w:t>PRESIDENCY UNIVERSITY</w:t>
      </w:r>
    </w:p>
    <w:p w14:paraId="28233129" w14:textId="77777777" w:rsidR="00E4605B" w:rsidRPr="00E4605B" w:rsidRDefault="00E4605B" w:rsidP="00E4605B">
      <w:pPr>
        <w:spacing w:line="360" w:lineRule="auto"/>
        <w:ind w:right="247"/>
        <w:jc w:val="center"/>
        <w:rPr>
          <w:b/>
          <w:sz w:val="28"/>
          <w:szCs w:val="28"/>
        </w:rPr>
      </w:pPr>
    </w:p>
    <w:p w14:paraId="77862704" w14:textId="26BBC349" w:rsidR="00EA0BC9" w:rsidRPr="00E4605B" w:rsidRDefault="003E3291" w:rsidP="001526A7">
      <w:pPr>
        <w:spacing w:line="360" w:lineRule="auto"/>
        <w:ind w:right="247"/>
        <w:jc w:val="center"/>
        <w:rPr>
          <w:b/>
        </w:rPr>
      </w:pPr>
      <w:r w:rsidRPr="00E4605B">
        <w:rPr>
          <w:b/>
          <w:sz w:val="32"/>
        </w:rPr>
        <w:t>SCHOOL OF COMPUTER SCIENCE</w:t>
      </w:r>
      <w:r w:rsidR="00EA0BC9" w:rsidRPr="00E4605B">
        <w:rPr>
          <w:b/>
          <w:sz w:val="32"/>
        </w:rPr>
        <w:t xml:space="preserve"> </w:t>
      </w:r>
      <w:r w:rsidR="00834433">
        <w:rPr>
          <w:b/>
          <w:sz w:val="32"/>
        </w:rPr>
        <w:t xml:space="preserve">AND </w:t>
      </w:r>
      <w:r w:rsidR="00EA0BC9" w:rsidRPr="00E4605B">
        <w:rPr>
          <w:b/>
          <w:sz w:val="32"/>
        </w:rPr>
        <w:t>ENGINEERING</w:t>
      </w:r>
    </w:p>
    <w:p w14:paraId="7093BB83" w14:textId="77777777" w:rsidR="00EA0BC9" w:rsidRPr="00E4605B" w:rsidRDefault="00EA0BC9" w:rsidP="001526A7">
      <w:pPr>
        <w:spacing w:line="360" w:lineRule="auto"/>
        <w:jc w:val="center"/>
        <w:rPr>
          <w:b/>
        </w:rPr>
      </w:pPr>
    </w:p>
    <w:p w14:paraId="6E8D828E" w14:textId="77777777" w:rsidR="00EA0BC9" w:rsidRPr="00E4605B" w:rsidRDefault="00EA0BC9" w:rsidP="001526A7">
      <w:pPr>
        <w:spacing w:line="360" w:lineRule="auto"/>
        <w:jc w:val="center"/>
        <w:rPr>
          <w:b/>
          <w:bCs/>
          <w:sz w:val="32"/>
        </w:rPr>
      </w:pPr>
      <w:r w:rsidRPr="00E4605B">
        <w:rPr>
          <w:b/>
          <w:bCs/>
          <w:sz w:val="32"/>
        </w:rPr>
        <w:t>CERTIFICATE</w:t>
      </w:r>
    </w:p>
    <w:p w14:paraId="45D66611" w14:textId="77777777" w:rsidR="00EA0BC9" w:rsidRDefault="00EA0BC9" w:rsidP="001526A7">
      <w:pPr>
        <w:spacing w:line="360" w:lineRule="auto"/>
        <w:jc w:val="both"/>
      </w:pPr>
    </w:p>
    <w:p w14:paraId="4D1663FB" w14:textId="77777777" w:rsidR="00EA0BC9" w:rsidRDefault="00EA0BC9" w:rsidP="001526A7">
      <w:pPr>
        <w:spacing w:line="360" w:lineRule="auto"/>
        <w:jc w:val="both"/>
      </w:pPr>
    </w:p>
    <w:p w14:paraId="2A359F79" w14:textId="7EA64D9F" w:rsidR="00EA0BC9" w:rsidRPr="00443818" w:rsidRDefault="00EA0BC9" w:rsidP="00846BBF">
      <w:pPr>
        <w:spacing w:line="360" w:lineRule="auto"/>
        <w:jc w:val="both"/>
        <w:rPr>
          <w:b/>
          <w:bCs/>
          <w:sz w:val="26"/>
          <w:szCs w:val="26"/>
          <w:lang w:val="en-IN"/>
        </w:rPr>
      </w:pPr>
      <w:r w:rsidRPr="006427C4">
        <w:rPr>
          <w:sz w:val="28"/>
          <w:szCs w:val="28"/>
        </w:rPr>
        <w:t xml:space="preserve">This is to certify that the Project report </w:t>
      </w:r>
      <w:r w:rsidRPr="006427C4">
        <w:rPr>
          <w:b/>
          <w:bCs/>
          <w:sz w:val="28"/>
          <w:szCs w:val="28"/>
        </w:rPr>
        <w:t>“</w:t>
      </w:r>
      <w:r w:rsidR="00443818" w:rsidRPr="00443818">
        <w:rPr>
          <w:b/>
          <w:bCs/>
          <w:sz w:val="26"/>
          <w:szCs w:val="26"/>
          <w:lang w:val="en-IN"/>
        </w:rPr>
        <w:t>Brain Activity Classification in Coma Patients Using</w:t>
      </w:r>
      <w:r w:rsidR="00A917F3" w:rsidRPr="00A917F3">
        <w:rPr>
          <w:sz w:val="44"/>
          <w:szCs w:val="24"/>
          <w:lang w:val="en-IN"/>
        </w:rPr>
        <w:t xml:space="preserve"> </w:t>
      </w:r>
      <w:r w:rsidR="00A917F3" w:rsidRPr="00A917F3">
        <w:rPr>
          <w:b/>
          <w:bCs/>
          <w:sz w:val="26"/>
          <w:szCs w:val="26"/>
          <w:lang w:val="en-IN"/>
        </w:rPr>
        <w:t>Hybrid Model</w:t>
      </w:r>
      <w:r w:rsidRPr="006427C4">
        <w:rPr>
          <w:b/>
          <w:bCs/>
          <w:sz w:val="28"/>
          <w:szCs w:val="28"/>
        </w:rPr>
        <w:t xml:space="preserve">” </w:t>
      </w:r>
      <w:r w:rsidRPr="006427C4">
        <w:rPr>
          <w:sz w:val="28"/>
          <w:szCs w:val="28"/>
        </w:rPr>
        <w:t>being submitted by “</w:t>
      </w:r>
      <w:r w:rsidR="006427C4" w:rsidRPr="00E4794A">
        <w:rPr>
          <w:b/>
          <w:bCs/>
          <w:sz w:val="27"/>
          <w:szCs w:val="27"/>
        </w:rPr>
        <w:t>Misbah Anum,</w:t>
      </w:r>
      <w:r w:rsidR="00834433">
        <w:rPr>
          <w:b/>
          <w:bCs/>
          <w:sz w:val="27"/>
          <w:szCs w:val="27"/>
        </w:rPr>
        <w:t xml:space="preserve"> </w:t>
      </w:r>
      <w:r w:rsidR="00834433" w:rsidRPr="00E4794A">
        <w:rPr>
          <w:b/>
          <w:bCs/>
          <w:sz w:val="27"/>
          <w:szCs w:val="27"/>
        </w:rPr>
        <w:t>Madhushree K M</w:t>
      </w:r>
      <w:r w:rsidR="00443818">
        <w:rPr>
          <w:b/>
          <w:bCs/>
          <w:sz w:val="26"/>
          <w:szCs w:val="26"/>
          <w:lang w:val="en-IN"/>
        </w:rPr>
        <w:t xml:space="preserve">, </w:t>
      </w:r>
      <w:r w:rsidR="0070209C" w:rsidRPr="00E4794A">
        <w:rPr>
          <w:b/>
          <w:bCs/>
          <w:sz w:val="27"/>
          <w:szCs w:val="27"/>
        </w:rPr>
        <w:t>Suhana Anjum</w:t>
      </w:r>
      <w:r w:rsidR="006427C4" w:rsidRPr="00E4794A">
        <w:rPr>
          <w:b/>
          <w:bCs/>
          <w:sz w:val="27"/>
          <w:szCs w:val="27"/>
        </w:rPr>
        <w:t>,</w:t>
      </w:r>
      <w:r w:rsidR="00834433">
        <w:rPr>
          <w:b/>
          <w:bCs/>
          <w:sz w:val="27"/>
          <w:szCs w:val="27"/>
        </w:rPr>
        <w:t xml:space="preserve"> </w:t>
      </w:r>
      <w:r w:rsidR="006427C4" w:rsidRPr="00E4794A">
        <w:rPr>
          <w:b/>
          <w:bCs/>
          <w:sz w:val="27"/>
          <w:szCs w:val="27"/>
        </w:rPr>
        <w:t>Syeda</w:t>
      </w:r>
      <w:r w:rsidR="00E4794A">
        <w:rPr>
          <w:b/>
          <w:bCs/>
          <w:sz w:val="27"/>
          <w:szCs w:val="27"/>
        </w:rPr>
        <w:t xml:space="preserve"> </w:t>
      </w:r>
      <w:r w:rsidR="006427C4" w:rsidRPr="00E4794A">
        <w:rPr>
          <w:b/>
          <w:bCs/>
          <w:sz w:val="27"/>
          <w:szCs w:val="27"/>
        </w:rPr>
        <w:t>Taskiya Fathima</w:t>
      </w:r>
      <w:r w:rsidRPr="006427C4">
        <w:rPr>
          <w:sz w:val="28"/>
          <w:szCs w:val="28"/>
        </w:rPr>
        <w:t>” bearing roll number</w:t>
      </w:r>
      <w:r w:rsidR="001E007A">
        <w:rPr>
          <w:sz w:val="28"/>
          <w:szCs w:val="28"/>
        </w:rPr>
        <w:t>s</w:t>
      </w:r>
      <w:r w:rsidR="00E4794A">
        <w:rPr>
          <w:sz w:val="28"/>
          <w:szCs w:val="28"/>
        </w:rPr>
        <w:t xml:space="preserve"> </w:t>
      </w:r>
      <w:r w:rsidRPr="006427C4">
        <w:rPr>
          <w:sz w:val="28"/>
          <w:szCs w:val="28"/>
        </w:rPr>
        <w:t>“</w:t>
      </w:r>
      <w:r w:rsidR="006427C4" w:rsidRPr="006427C4">
        <w:rPr>
          <w:b/>
          <w:sz w:val="26"/>
          <w:szCs w:val="26"/>
        </w:rPr>
        <w:t>20211COM0085,</w:t>
      </w:r>
      <w:r w:rsidR="00E4794A">
        <w:rPr>
          <w:b/>
          <w:sz w:val="26"/>
          <w:szCs w:val="26"/>
        </w:rPr>
        <w:t xml:space="preserve"> </w:t>
      </w:r>
      <w:r w:rsidR="006427C4" w:rsidRPr="006427C4">
        <w:rPr>
          <w:b/>
          <w:sz w:val="26"/>
          <w:szCs w:val="26"/>
        </w:rPr>
        <w:t>20211COM0052,</w:t>
      </w:r>
      <w:r w:rsidR="00443818">
        <w:rPr>
          <w:b/>
          <w:sz w:val="26"/>
          <w:szCs w:val="26"/>
        </w:rPr>
        <w:t xml:space="preserve"> </w:t>
      </w:r>
      <w:r w:rsidR="006427C4" w:rsidRPr="006427C4">
        <w:rPr>
          <w:b/>
          <w:sz w:val="26"/>
          <w:szCs w:val="26"/>
        </w:rPr>
        <w:t>20211COM0066,</w:t>
      </w:r>
      <w:r w:rsidR="00834433">
        <w:rPr>
          <w:b/>
          <w:sz w:val="26"/>
          <w:szCs w:val="26"/>
        </w:rPr>
        <w:t xml:space="preserve"> </w:t>
      </w:r>
      <w:r w:rsidR="006427C4" w:rsidRPr="006427C4">
        <w:rPr>
          <w:b/>
          <w:sz w:val="26"/>
          <w:szCs w:val="26"/>
        </w:rPr>
        <w:t>20211COM0061,</w:t>
      </w:r>
      <w:r w:rsidR="00834433">
        <w:rPr>
          <w:b/>
          <w:sz w:val="26"/>
          <w:szCs w:val="26"/>
        </w:rPr>
        <w:t xml:space="preserve"> </w:t>
      </w:r>
      <w:r w:rsidR="006427C4" w:rsidRPr="006427C4">
        <w:rPr>
          <w:b/>
          <w:sz w:val="26"/>
          <w:szCs w:val="26"/>
        </w:rPr>
        <w:t>20211COM0086</w:t>
      </w:r>
      <w:r w:rsidRPr="006427C4">
        <w:rPr>
          <w:sz w:val="28"/>
          <w:szCs w:val="28"/>
        </w:rPr>
        <w:t>”</w:t>
      </w:r>
      <w:r w:rsidR="00834433">
        <w:rPr>
          <w:sz w:val="28"/>
          <w:szCs w:val="28"/>
        </w:rPr>
        <w:t xml:space="preserve"> </w:t>
      </w:r>
      <w:r w:rsidRPr="006427C4">
        <w:rPr>
          <w:sz w:val="28"/>
          <w:szCs w:val="28"/>
        </w:rPr>
        <w:t>partial fulfil</w:t>
      </w:r>
      <w:r w:rsidR="00247AF9" w:rsidRPr="006427C4">
        <w:rPr>
          <w:sz w:val="28"/>
          <w:szCs w:val="28"/>
        </w:rPr>
        <w:t>l</w:t>
      </w:r>
      <w:r w:rsidRPr="006427C4">
        <w:rPr>
          <w:sz w:val="28"/>
          <w:szCs w:val="28"/>
        </w:rPr>
        <w:t xml:space="preserve">ment of </w:t>
      </w:r>
      <w:r w:rsidR="00247AF9" w:rsidRPr="006427C4">
        <w:rPr>
          <w:sz w:val="28"/>
          <w:szCs w:val="28"/>
        </w:rPr>
        <w:t>the </w:t>
      </w:r>
      <w:r w:rsidRPr="006427C4">
        <w:rPr>
          <w:sz w:val="28"/>
          <w:szCs w:val="28"/>
        </w:rPr>
        <w:t xml:space="preserve">requirement for the award of </w:t>
      </w:r>
      <w:r w:rsidR="00247AF9" w:rsidRPr="006427C4">
        <w:rPr>
          <w:sz w:val="28"/>
          <w:szCs w:val="28"/>
        </w:rPr>
        <w:t>the </w:t>
      </w:r>
      <w:r w:rsidRPr="006427C4">
        <w:rPr>
          <w:sz w:val="28"/>
          <w:szCs w:val="28"/>
        </w:rPr>
        <w:t xml:space="preserve">degree of </w:t>
      </w:r>
      <w:bookmarkStart w:id="1" w:name="_Hlk181176644"/>
      <w:r w:rsidRPr="006427C4">
        <w:rPr>
          <w:sz w:val="28"/>
          <w:szCs w:val="28"/>
        </w:rPr>
        <w:t xml:space="preserve">Bachelor of Technology in </w:t>
      </w:r>
      <w:bookmarkEnd w:id="1"/>
      <w:r w:rsidR="003C1605" w:rsidRPr="003C1605">
        <w:rPr>
          <w:sz w:val="28"/>
          <w:szCs w:val="28"/>
        </w:rPr>
        <w:t xml:space="preserve">Computer Engineering </w:t>
      </w:r>
      <w:r w:rsidRPr="006427C4">
        <w:rPr>
          <w:sz w:val="28"/>
          <w:szCs w:val="28"/>
        </w:rPr>
        <w:t>is a bonafide work carried out under my supervision</w:t>
      </w:r>
      <w:r w:rsidRPr="008A2865">
        <w:rPr>
          <w:sz w:val="28"/>
        </w:rPr>
        <w:t>.</w:t>
      </w:r>
    </w:p>
    <w:p w14:paraId="671D8CF5" w14:textId="40AA904C" w:rsidR="00EA0BC9" w:rsidRDefault="00EA0BC9" w:rsidP="001526A7">
      <w:pPr>
        <w:spacing w:line="360" w:lineRule="auto"/>
        <w:jc w:val="both"/>
        <w:rPr>
          <w:sz w:val="28"/>
        </w:rPr>
      </w:pPr>
    </w:p>
    <w:p w14:paraId="6A6E7A90" w14:textId="77777777" w:rsidR="000B4C6B" w:rsidRPr="008A2865" w:rsidRDefault="000B4C6B" w:rsidP="001526A7">
      <w:pPr>
        <w:spacing w:line="36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CD07D6">
        <w:trPr>
          <w:trHeight w:val="1229"/>
        </w:trPr>
        <w:tc>
          <w:tcPr>
            <w:tcW w:w="4788" w:type="dxa"/>
          </w:tcPr>
          <w:p w14:paraId="6F8D7826" w14:textId="72912130" w:rsidR="000B4C6B" w:rsidRPr="004409ED" w:rsidRDefault="000B4C6B" w:rsidP="001526A7">
            <w:pPr>
              <w:spacing w:line="360" w:lineRule="auto"/>
              <w:jc w:val="both"/>
              <w:rPr>
                <w:b/>
                <w:bCs/>
                <w:sz w:val="28"/>
                <w:szCs w:val="28"/>
              </w:rPr>
            </w:pPr>
            <w:r w:rsidRPr="004409ED">
              <w:rPr>
                <w:b/>
                <w:bCs/>
                <w:sz w:val="28"/>
                <w:szCs w:val="28"/>
              </w:rPr>
              <w:t xml:space="preserve">Mr. </w:t>
            </w:r>
            <w:r w:rsidR="006427C4" w:rsidRPr="006427C4">
              <w:rPr>
                <w:b/>
                <w:bCs/>
                <w:sz w:val="28"/>
                <w:szCs w:val="28"/>
                <w:lang w:val="en-US"/>
              </w:rPr>
              <w:t>A</w:t>
            </w:r>
            <w:r w:rsidR="00834433">
              <w:rPr>
                <w:b/>
                <w:bCs/>
                <w:sz w:val="28"/>
                <w:szCs w:val="28"/>
                <w:lang w:val="en-US"/>
              </w:rPr>
              <w:t>run</w:t>
            </w:r>
            <w:r w:rsidR="006427C4" w:rsidRPr="006427C4">
              <w:rPr>
                <w:b/>
                <w:bCs/>
                <w:sz w:val="28"/>
                <w:szCs w:val="28"/>
                <w:lang w:val="en-US"/>
              </w:rPr>
              <w:t xml:space="preserve"> K</w:t>
            </w:r>
            <w:r w:rsidR="00834433">
              <w:rPr>
                <w:b/>
                <w:bCs/>
                <w:sz w:val="28"/>
                <w:szCs w:val="28"/>
                <w:lang w:val="en-US"/>
              </w:rPr>
              <w:t>umar</w:t>
            </w:r>
            <w:r w:rsidR="006427C4" w:rsidRPr="006427C4">
              <w:rPr>
                <w:b/>
                <w:bCs/>
                <w:sz w:val="28"/>
                <w:szCs w:val="28"/>
                <w:lang w:val="en-US"/>
              </w:rPr>
              <w:t xml:space="preserve"> S</w:t>
            </w:r>
          </w:p>
          <w:p w14:paraId="1D332BAD" w14:textId="77777777" w:rsidR="00C20F2F" w:rsidRDefault="00C20F2F" w:rsidP="001526A7">
            <w:pPr>
              <w:spacing w:line="360" w:lineRule="auto"/>
              <w:jc w:val="both"/>
              <w:rPr>
                <w:sz w:val="28"/>
                <w:szCs w:val="28"/>
                <w:lang w:val="en-US"/>
              </w:rPr>
            </w:pPr>
            <w:r w:rsidRPr="00C20F2F">
              <w:rPr>
                <w:sz w:val="28"/>
                <w:szCs w:val="28"/>
                <w:lang w:val="en-US"/>
              </w:rPr>
              <w:t>Assistant Professor</w:t>
            </w:r>
          </w:p>
          <w:p w14:paraId="4303CDAF" w14:textId="74092090" w:rsidR="000B4C6B" w:rsidRPr="004409ED" w:rsidRDefault="000B4C6B" w:rsidP="001526A7">
            <w:pPr>
              <w:spacing w:line="360" w:lineRule="auto"/>
              <w:jc w:val="both"/>
              <w:rPr>
                <w:sz w:val="28"/>
                <w:szCs w:val="28"/>
              </w:rPr>
            </w:pPr>
            <w:r>
              <w:rPr>
                <w:sz w:val="28"/>
                <w:szCs w:val="28"/>
              </w:rPr>
              <w:t>School of CSE&amp;IS</w:t>
            </w:r>
          </w:p>
          <w:p w14:paraId="03F68659" w14:textId="77777777" w:rsidR="000B4C6B" w:rsidRPr="004409ED" w:rsidRDefault="000B4C6B" w:rsidP="001526A7">
            <w:pPr>
              <w:spacing w:line="360" w:lineRule="auto"/>
              <w:jc w:val="both"/>
              <w:rPr>
                <w:b/>
                <w:bCs/>
                <w:sz w:val="28"/>
                <w:szCs w:val="28"/>
              </w:rPr>
            </w:pPr>
            <w:r w:rsidRPr="004409ED">
              <w:rPr>
                <w:sz w:val="28"/>
                <w:szCs w:val="28"/>
              </w:rPr>
              <w:t>Presidency University</w:t>
            </w:r>
          </w:p>
        </w:tc>
        <w:tc>
          <w:tcPr>
            <w:tcW w:w="4788" w:type="dxa"/>
          </w:tcPr>
          <w:p w14:paraId="238CBAA8" w14:textId="0850912F" w:rsidR="000B4C6B" w:rsidRPr="008C6AA6" w:rsidRDefault="00CD07D6" w:rsidP="001526A7">
            <w:pPr>
              <w:spacing w:line="360" w:lineRule="auto"/>
              <w:jc w:val="both"/>
              <w:rPr>
                <w:b/>
                <w:sz w:val="28"/>
                <w:szCs w:val="28"/>
              </w:rPr>
            </w:pPr>
            <w:r>
              <w:rPr>
                <w:b/>
                <w:sz w:val="28"/>
                <w:szCs w:val="28"/>
              </w:rPr>
              <w:t xml:space="preserve">               </w:t>
            </w:r>
            <w:r w:rsidR="00443818">
              <w:rPr>
                <w:b/>
                <w:sz w:val="28"/>
                <w:szCs w:val="28"/>
              </w:rPr>
              <w:t xml:space="preserve"> </w:t>
            </w:r>
            <w:r>
              <w:rPr>
                <w:b/>
                <w:sz w:val="28"/>
                <w:szCs w:val="28"/>
              </w:rPr>
              <w:t xml:space="preserve">  </w:t>
            </w:r>
            <w:r w:rsidR="000B4C6B" w:rsidRPr="008C6AA6">
              <w:rPr>
                <w:b/>
                <w:sz w:val="28"/>
                <w:szCs w:val="28"/>
              </w:rPr>
              <w:t xml:space="preserve">Dr. </w:t>
            </w:r>
            <w:r w:rsidR="00DD28E9">
              <w:t xml:space="preserve"> </w:t>
            </w:r>
            <w:r w:rsidR="00DD28E9" w:rsidRPr="00DD28E9">
              <w:rPr>
                <w:b/>
                <w:sz w:val="28"/>
                <w:szCs w:val="28"/>
              </w:rPr>
              <w:t>G</w:t>
            </w:r>
            <w:r w:rsidR="00834433">
              <w:rPr>
                <w:b/>
                <w:sz w:val="28"/>
                <w:szCs w:val="28"/>
              </w:rPr>
              <w:t>opal</w:t>
            </w:r>
            <w:r w:rsidR="00DD28E9" w:rsidRPr="00DD28E9">
              <w:rPr>
                <w:b/>
                <w:sz w:val="28"/>
                <w:szCs w:val="28"/>
              </w:rPr>
              <w:t xml:space="preserve"> </w:t>
            </w:r>
            <w:r w:rsidR="00DD28E9">
              <w:rPr>
                <w:b/>
                <w:sz w:val="28"/>
                <w:szCs w:val="28"/>
              </w:rPr>
              <w:t>K</w:t>
            </w:r>
            <w:r w:rsidR="00DD28E9" w:rsidRPr="00DD28E9">
              <w:rPr>
                <w:b/>
                <w:sz w:val="28"/>
                <w:szCs w:val="28"/>
              </w:rPr>
              <w:t xml:space="preserve">rishna </w:t>
            </w:r>
            <w:r w:rsidR="00DD28E9">
              <w:rPr>
                <w:b/>
                <w:sz w:val="28"/>
                <w:szCs w:val="28"/>
              </w:rPr>
              <w:t>S</w:t>
            </w:r>
            <w:r w:rsidR="00DD28E9" w:rsidRPr="00DD28E9">
              <w:rPr>
                <w:b/>
                <w:sz w:val="28"/>
                <w:szCs w:val="28"/>
              </w:rPr>
              <w:t>hyam</w:t>
            </w:r>
          </w:p>
          <w:p w14:paraId="68E18CF4" w14:textId="5523A7F7" w:rsidR="000B4C6B" w:rsidRPr="004409ED" w:rsidRDefault="00C20F2F" w:rsidP="001526A7">
            <w:pPr>
              <w:spacing w:line="360" w:lineRule="auto"/>
              <w:jc w:val="both"/>
              <w:rPr>
                <w:sz w:val="28"/>
                <w:szCs w:val="28"/>
              </w:rPr>
            </w:pPr>
            <w:r>
              <w:rPr>
                <w:sz w:val="28"/>
                <w:szCs w:val="28"/>
              </w:rPr>
              <w:t xml:space="preserve">                  </w:t>
            </w:r>
            <w:r>
              <w:rPr>
                <w:sz w:val="28"/>
                <w:szCs w:val="28"/>
                <w:lang w:val="en-US"/>
              </w:rPr>
              <w:t>Professor</w:t>
            </w:r>
            <w:r w:rsidR="00F5450F">
              <w:rPr>
                <w:sz w:val="28"/>
                <w:szCs w:val="28"/>
              </w:rPr>
              <w:t xml:space="preserve">&amp; </w:t>
            </w:r>
            <w:r w:rsidR="00F8125C">
              <w:rPr>
                <w:sz w:val="28"/>
                <w:szCs w:val="28"/>
              </w:rPr>
              <w:t>Ho</w:t>
            </w:r>
            <w:r w:rsidR="00F5450F">
              <w:rPr>
                <w:sz w:val="28"/>
                <w:szCs w:val="28"/>
              </w:rPr>
              <w:t>D</w:t>
            </w:r>
          </w:p>
          <w:p w14:paraId="2FE9693F" w14:textId="7180D96B" w:rsidR="000B4C6B" w:rsidRPr="004409ED" w:rsidRDefault="00CD07D6" w:rsidP="001526A7">
            <w:pPr>
              <w:spacing w:line="360" w:lineRule="auto"/>
              <w:jc w:val="both"/>
              <w:rPr>
                <w:sz w:val="28"/>
                <w:szCs w:val="28"/>
              </w:rPr>
            </w:pPr>
            <w:r>
              <w:rPr>
                <w:sz w:val="28"/>
                <w:szCs w:val="28"/>
              </w:rPr>
              <w:t xml:space="preserve">                  </w:t>
            </w:r>
            <w:r w:rsidR="000B4C6B">
              <w:rPr>
                <w:sz w:val="28"/>
                <w:szCs w:val="28"/>
              </w:rPr>
              <w:t>School of CSE&amp;IS</w:t>
            </w:r>
          </w:p>
          <w:p w14:paraId="2877725A" w14:textId="7721C74B" w:rsidR="000B4C6B" w:rsidRPr="004409ED" w:rsidRDefault="00CD07D6" w:rsidP="001526A7">
            <w:pPr>
              <w:spacing w:line="360" w:lineRule="auto"/>
              <w:jc w:val="both"/>
              <w:rPr>
                <w:sz w:val="28"/>
                <w:szCs w:val="28"/>
              </w:rPr>
            </w:pPr>
            <w:r>
              <w:rPr>
                <w:sz w:val="28"/>
                <w:szCs w:val="28"/>
              </w:rPr>
              <w:t xml:space="preserve">                  </w:t>
            </w:r>
            <w:r w:rsidR="000B4C6B" w:rsidRPr="004409ED">
              <w:rPr>
                <w:sz w:val="28"/>
                <w:szCs w:val="28"/>
              </w:rPr>
              <w:t>Presidency University</w:t>
            </w:r>
          </w:p>
        </w:tc>
      </w:tr>
    </w:tbl>
    <w:p w14:paraId="73B574C8" w14:textId="77777777" w:rsidR="00EA0BC9" w:rsidRDefault="00EA0BC9" w:rsidP="001526A7">
      <w:pPr>
        <w:spacing w:line="360" w:lineRule="auto"/>
        <w:jc w:val="both"/>
        <w:rPr>
          <w:sz w:val="28"/>
        </w:rPr>
      </w:pPr>
    </w:p>
    <w:p w14:paraId="134E1E6F" w14:textId="77777777" w:rsidR="00EA0BC9" w:rsidRDefault="00EA0BC9" w:rsidP="001526A7">
      <w:pPr>
        <w:spacing w:line="360" w:lineRule="auto"/>
        <w:jc w:val="both"/>
        <w:rPr>
          <w:sz w:val="28"/>
        </w:rPr>
      </w:pPr>
    </w:p>
    <w:p w14:paraId="060B54AB" w14:textId="77777777" w:rsidR="000B4C6B" w:rsidRPr="008A2865" w:rsidRDefault="000B4C6B" w:rsidP="001526A7">
      <w:pPr>
        <w:spacing w:line="360" w:lineRule="auto"/>
        <w:jc w:val="both"/>
        <w:rPr>
          <w:sz w:val="28"/>
        </w:rPr>
      </w:pPr>
    </w:p>
    <w:tbl>
      <w:tblPr>
        <w:tblStyle w:val="TableGrid"/>
        <w:tblW w:w="96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2"/>
        <w:gridCol w:w="5415"/>
      </w:tblGrid>
      <w:tr w:rsidR="00443818" w:rsidRPr="000D27AC" w14:paraId="3C8609ED" w14:textId="77777777" w:rsidTr="00443818">
        <w:trPr>
          <w:trHeight w:val="1397"/>
        </w:trPr>
        <w:tc>
          <w:tcPr>
            <w:tcW w:w="4212" w:type="dxa"/>
          </w:tcPr>
          <w:p w14:paraId="75E07E4E" w14:textId="0C5BAE85" w:rsidR="00443818" w:rsidRPr="000D27AC" w:rsidRDefault="00443818" w:rsidP="001526A7">
            <w:pPr>
              <w:spacing w:line="360" w:lineRule="auto"/>
              <w:jc w:val="both"/>
              <w:rPr>
                <w:b/>
                <w:sz w:val="26"/>
                <w:szCs w:val="28"/>
              </w:rPr>
            </w:pPr>
            <w:r w:rsidRPr="000D27AC">
              <w:rPr>
                <w:b/>
                <w:sz w:val="26"/>
                <w:szCs w:val="28"/>
              </w:rPr>
              <w:t>Dr.</w:t>
            </w:r>
            <w:r>
              <w:rPr>
                <w:b/>
                <w:sz w:val="26"/>
                <w:szCs w:val="28"/>
              </w:rPr>
              <w:t xml:space="preserve"> Mydhili Nair</w:t>
            </w:r>
          </w:p>
          <w:p w14:paraId="405A5A24" w14:textId="77777777" w:rsidR="00443818" w:rsidRPr="000D27AC" w:rsidRDefault="00443818" w:rsidP="001526A7">
            <w:pPr>
              <w:spacing w:line="360" w:lineRule="auto"/>
              <w:jc w:val="both"/>
              <w:rPr>
                <w:sz w:val="26"/>
                <w:szCs w:val="28"/>
              </w:rPr>
            </w:pPr>
            <w:r w:rsidRPr="000D27AC">
              <w:rPr>
                <w:sz w:val="26"/>
                <w:szCs w:val="28"/>
              </w:rPr>
              <w:t>Associate Dean</w:t>
            </w:r>
          </w:p>
          <w:p w14:paraId="6540FA5B" w14:textId="4FC8A524" w:rsidR="00443818" w:rsidRPr="000D27AC" w:rsidRDefault="00443818" w:rsidP="001526A7">
            <w:pPr>
              <w:spacing w:line="360" w:lineRule="auto"/>
              <w:jc w:val="both"/>
              <w:rPr>
                <w:sz w:val="26"/>
                <w:szCs w:val="28"/>
              </w:rPr>
            </w:pPr>
            <w:r w:rsidRPr="000D27AC">
              <w:rPr>
                <w:sz w:val="26"/>
                <w:szCs w:val="28"/>
              </w:rPr>
              <w:t>School of CSE</w:t>
            </w:r>
            <w:r>
              <w:rPr>
                <w:sz w:val="26"/>
                <w:szCs w:val="28"/>
              </w:rPr>
              <w:t xml:space="preserve"> </w:t>
            </w:r>
          </w:p>
          <w:p w14:paraId="4BE3B1F4" w14:textId="08D168C0" w:rsidR="00443818" w:rsidRPr="000D27AC" w:rsidRDefault="00443818" w:rsidP="001526A7">
            <w:pPr>
              <w:spacing w:line="360" w:lineRule="auto"/>
              <w:jc w:val="both"/>
              <w:rPr>
                <w:sz w:val="26"/>
                <w:szCs w:val="28"/>
              </w:rPr>
            </w:pPr>
            <w:r w:rsidRPr="000D27AC">
              <w:rPr>
                <w:sz w:val="26"/>
                <w:szCs w:val="28"/>
              </w:rPr>
              <w:t>Presidency University</w:t>
            </w:r>
          </w:p>
        </w:tc>
        <w:tc>
          <w:tcPr>
            <w:tcW w:w="5415" w:type="dxa"/>
          </w:tcPr>
          <w:p w14:paraId="10E01FA7" w14:textId="4EA92184" w:rsidR="00443818" w:rsidRDefault="00443818" w:rsidP="001526A7">
            <w:pPr>
              <w:spacing w:line="360" w:lineRule="auto"/>
              <w:jc w:val="both"/>
              <w:rPr>
                <w:b/>
                <w:bCs/>
                <w:sz w:val="26"/>
                <w:szCs w:val="28"/>
              </w:rPr>
            </w:pPr>
            <w:r>
              <w:rPr>
                <w:b/>
                <w:bCs/>
                <w:sz w:val="26"/>
                <w:szCs w:val="28"/>
              </w:rPr>
              <w:t xml:space="preserve">                            </w:t>
            </w:r>
            <w:r w:rsidRPr="000D27AC">
              <w:rPr>
                <w:b/>
                <w:bCs/>
                <w:sz w:val="26"/>
                <w:szCs w:val="28"/>
              </w:rPr>
              <w:t>Dr. S</w:t>
            </w:r>
            <w:r>
              <w:rPr>
                <w:b/>
                <w:bCs/>
                <w:sz w:val="26"/>
                <w:szCs w:val="28"/>
              </w:rPr>
              <w:t>ameeruddin</w:t>
            </w:r>
            <w:r w:rsidRPr="000D27AC">
              <w:rPr>
                <w:b/>
                <w:bCs/>
                <w:sz w:val="26"/>
                <w:szCs w:val="28"/>
              </w:rPr>
              <w:t xml:space="preserve"> K</w:t>
            </w:r>
            <w:r>
              <w:rPr>
                <w:b/>
                <w:bCs/>
                <w:sz w:val="26"/>
                <w:szCs w:val="28"/>
              </w:rPr>
              <w:t>han</w:t>
            </w:r>
          </w:p>
          <w:p w14:paraId="6963A46E" w14:textId="4DDF1A91" w:rsidR="00443818" w:rsidRDefault="00443818" w:rsidP="001526A7">
            <w:pPr>
              <w:spacing w:line="360" w:lineRule="auto"/>
              <w:jc w:val="both"/>
              <w:rPr>
                <w:sz w:val="26"/>
                <w:szCs w:val="28"/>
              </w:rPr>
            </w:pPr>
            <w:r>
              <w:rPr>
                <w:sz w:val="26"/>
                <w:szCs w:val="28"/>
              </w:rPr>
              <w:t xml:space="preserve">                            Pro-Vc School of Engineering</w:t>
            </w:r>
          </w:p>
          <w:p w14:paraId="0E8CCF04" w14:textId="08D303F5" w:rsidR="00443818" w:rsidRPr="000D27AC" w:rsidRDefault="00443818" w:rsidP="001526A7">
            <w:pPr>
              <w:spacing w:line="360" w:lineRule="auto"/>
              <w:jc w:val="both"/>
              <w:rPr>
                <w:sz w:val="26"/>
                <w:szCs w:val="28"/>
              </w:rPr>
            </w:pPr>
            <w:r>
              <w:rPr>
                <w:sz w:val="26"/>
                <w:szCs w:val="28"/>
              </w:rPr>
              <w:t xml:space="preserve">                            </w:t>
            </w:r>
            <w:r w:rsidRPr="000D27AC">
              <w:rPr>
                <w:sz w:val="26"/>
                <w:szCs w:val="28"/>
              </w:rPr>
              <w:t>Dean</w:t>
            </w:r>
            <w:r>
              <w:rPr>
                <w:sz w:val="26"/>
                <w:szCs w:val="28"/>
              </w:rPr>
              <w:t xml:space="preserve"> -</w:t>
            </w:r>
            <w:r w:rsidRPr="000D27AC">
              <w:rPr>
                <w:sz w:val="26"/>
                <w:szCs w:val="28"/>
              </w:rPr>
              <w:t>School of CSE&amp;IS</w:t>
            </w:r>
          </w:p>
          <w:p w14:paraId="4AEE8C37" w14:textId="7CA782E8" w:rsidR="00443818" w:rsidRPr="000D27AC" w:rsidRDefault="00443818" w:rsidP="001526A7">
            <w:pPr>
              <w:spacing w:line="360" w:lineRule="auto"/>
              <w:jc w:val="both"/>
              <w:rPr>
                <w:b/>
                <w:bCs/>
                <w:sz w:val="26"/>
                <w:szCs w:val="28"/>
              </w:rPr>
            </w:pPr>
            <w:r>
              <w:rPr>
                <w:sz w:val="26"/>
                <w:szCs w:val="28"/>
              </w:rPr>
              <w:t xml:space="preserve">                            </w:t>
            </w:r>
            <w:r w:rsidRPr="000D27AC">
              <w:rPr>
                <w:sz w:val="26"/>
                <w:szCs w:val="28"/>
              </w:rPr>
              <w:t>Presidency University</w:t>
            </w:r>
          </w:p>
        </w:tc>
      </w:tr>
    </w:tbl>
    <w:p w14:paraId="7D378ACE" w14:textId="77777777" w:rsidR="00EA0BC9" w:rsidRDefault="00EA0BC9" w:rsidP="001526A7">
      <w:pPr>
        <w:spacing w:line="360" w:lineRule="auto"/>
        <w:jc w:val="both"/>
      </w:pPr>
    </w:p>
    <w:p w14:paraId="56D50C80" w14:textId="77777777" w:rsidR="00EA0BC9" w:rsidRDefault="00EA0BC9" w:rsidP="001526A7">
      <w:pPr>
        <w:spacing w:line="360" w:lineRule="auto"/>
        <w:jc w:val="both"/>
        <w:rPr>
          <w:rFonts w:eastAsiaTheme="majorEastAsia"/>
          <w:b/>
          <w:iCs/>
          <w:sz w:val="32"/>
          <w:szCs w:val="32"/>
        </w:rPr>
      </w:pPr>
      <w:r>
        <w:rPr>
          <w:b/>
          <w:i/>
          <w:sz w:val="32"/>
          <w:szCs w:val="32"/>
        </w:rPr>
        <w:br w:type="page"/>
      </w:r>
    </w:p>
    <w:p w14:paraId="464D7A85" w14:textId="77777777" w:rsidR="00EA0BC9" w:rsidRPr="003A5DE2" w:rsidRDefault="00EA0BC9" w:rsidP="001526A7">
      <w:pPr>
        <w:pStyle w:val="Heading7"/>
        <w:spacing w:line="360" w:lineRule="auto"/>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3CFFFFD2" w14:textId="77777777" w:rsidR="00EA0BC9" w:rsidRDefault="00EA0BC9" w:rsidP="001526A7">
      <w:pPr>
        <w:spacing w:line="360" w:lineRule="auto"/>
        <w:jc w:val="center"/>
      </w:pPr>
    </w:p>
    <w:p w14:paraId="740C9EB6" w14:textId="595966BA" w:rsidR="00977B3E" w:rsidRDefault="00977B3E" w:rsidP="001526A7">
      <w:pPr>
        <w:spacing w:line="360" w:lineRule="auto"/>
        <w:ind w:right="247"/>
        <w:jc w:val="center"/>
        <w:rPr>
          <w:b/>
          <w:sz w:val="32"/>
        </w:rPr>
      </w:pPr>
      <w:r>
        <w:rPr>
          <w:b/>
          <w:sz w:val="32"/>
        </w:rPr>
        <w:t>SCHOOL OF COMPUTER SCIENCE</w:t>
      </w:r>
      <w:r w:rsidR="00834433">
        <w:rPr>
          <w:b/>
          <w:sz w:val="32"/>
        </w:rPr>
        <w:t xml:space="preserve"> AND</w:t>
      </w:r>
      <w:r>
        <w:rPr>
          <w:b/>
          <w:sz w:val="32"/>
        </w:rPr>
        <w:t xml:space="preserve"> ENGINEERING</w:t>
      </w:r>
    </w:p>
    <w:p w14:paraId="313B3FF3" w14:textId="77777777" w:rsidR="00EA0BC9" w:rsidRPr="003A5DE2" w:rsidRDefault="00EA0BC9" w:rsidP="001526A7">
      <w:pPr>
        <w:spacing w:line="360" w:lineRule="auto"/>
        <w:jc w:val="center"/>
        <w:rPr>
          <w:b/>
          <w:bCs/>
          <w:sz w:val="32"/>
          <w:szCs w:val="32"/>
        </w:rPr>
      </w:pPr>
    </w:p>
    <w:p w14:paraId="491119DB" w14:textId="77777777" w:rsidR="00EA0BC9" w:rsidRDefault="00EA0BC9" w:rsidP="001526A7">
      <w:pPr>
        <w:spacing w:line="360" w:lineRule="auto"/>
        <w:jc w:val="center"/>
        <w:rPr>
          <w:b/>
          <w:bCs/>
          <w:sz w:val="32"/>
        </w:rPr>
      </w:pPr>
      <w:r>
        <w:rPr>
          <w:b/>
          <w:bCs/>
          <w:sz w:val="32"/>
        </w:rPr>
        <w:t>DECLARATION</w:t>
      </w:r>
    </w:p>
    <w:p w14:paraId="3019B276" w14:textId="77777777" w:rsidR="00EA0BC9" w:rsidRDefault="00EA0BC9" w:rsidP="001526A7">
      <w:pPr>
        <w:spacing w:line="360" w:lineRule="auto"/>
        <w:jc w:val="center"/>
      </w:pPr>
    </w:p>
    <w:p w14:paraId="64E032C7" w14:textId="77777777" w:rsidR="00EA0BC9" w:rsidRDefault="00EA0BC9" w:rsidP="001526A7">
      <w:pPr>
        <w:spacing w:line="360" w:lineRule="auto"/>
        <w:jc w:val="both"/>
      </w:pPr>
    </w:p>
    <w:p w14:paraId="0808FB4D" w14:textId="4EAED15B" w:rsidR="00EA0BC9" w:rsidRPr="00E4794A" w:rsidRDefault="00EA0BC9" w:rsidP="00E4794A">
      <w:pPr>
        <w:spacing w:line="360" w:lineRule="auto"/>
        <w:jc w:val="both"/>
        <w:rPr>
          <w:b/>
          <w:bCs/>
          <w:sz w:val="28"/>
        </w:rPr>
      </w:pPr>
      <w:r>
        <w:rPr>
          <w:sz w:val="28"/>
        </w:rPr>
        <w:t xml:space="preserve">We hereby declare that the work, which is being presented in the project report entitled </w:t>
      </w:r>
      <w:r w:rsidR="0036140F">
        <w:rPr>
          <w:sz w:val="28"/>
        </w:rPr>
        <w:t>“</w:t>
      </w:r>
      <w:r w:rsidR="0036140F" w:rsidRPr="00A4032A">
        <w:rPr>
          <w:b/>
          <w:bCs/>
          <w:sz w:val="28"/>
        </w:rPr>
        <w:t>Brain Activity Classification in Coma Patients Usin</w:t>
      </w:r>
      <w:r w:rsidR="00DD28E9" w:rsidRPr="00DD28E9">
        <w:rPr>
          <w:b/>
          <w:sz w:val="28"/>
        </w:rPr>
        <w:t>g</w:t>
      </w:r>
      <w:r w:rsidR="00DD28E9">
        <w:rPr>
          <w:b/>
          <w:sz w:val="28"/>
        </w:rPr>
        <w:t xml:space="preserve"> </w:t>
      </w:r>
      <w:r w:rsidR="00DD28E9" w:rsidRPr="00DD28E9">
        <w:rPr>
          <w:b/>
          <w:sz w:val="28"/>
        </w:rPr>
        <w:t>Hybrid Model</w:t>
      </w:r>
      <w:r w:rsidR="0036140F">
        <w:rPr>
          <w:b/>
          <w:sz w:val="28"/>
        </w:rPr>
        <w:t>”</w:t>
      </w:r>
      <w:r w:rsidR="00DD28E9">
        <w:rPr>
          <w:b/>
          <w:sz w:val="28"/>
        </w:rPr>
        <w:t xml:space="preserve"> </w:t>
      </w:r>
      <w:r>
        <w:rPr>
          <w:sz w:val="28"/>
        </w:rPr>
        <w:t>in partial fulfil</w:t>
      </w:r>
      <w:r w:rsidR="00247AF9">
        <w:rPr>
          <w:sz w:val="28"/>
        </w:rPr>
        <w:t>l</w:t>
      </w:r>
      <w:r>
        <w:rPr>
          <w:sz w:val="28"/>
        </w:rPr>
        <w:t xml:space="preserve">ment for the award of Degree of </w:t>
      </w:r>
      <w:r>
        <w:rPr>
          <w:b/>
          <w:sz w:val="28"/>
        </w:rPr>
        <w:t>Bachelor</w:t>
      </w:r>
      <w:r w:rsidRPr="00302BB4">
        <w:rPr>
          <w:b/>
          <w:sz w:val="28"/>
        </w:rPr>
        <w:t xml:space="preserve"> of Technology</w:t>
      </w:r>
      <w:r>
        <w:rPr>
          <w:sz w:val="28"/>
        </w:rPr>
        <w:t xml:space="preserve"> in</w:t>
      </w:r>
      <w:r w:rsidR="003C1605" w:rsidRPr="003C1605">
        <w:t xml:space="preserve"> </w:t>
      </w:r>
      <w:r w:rsidR="003C1605" w:rsidRPr="003C1605">
        <w:rPr>
          <w:sz w:val="28"/>
        </w:rPr>
        <w:t>Computer Engineering</w:t>
      </w:r>
      <w:r>
        <w:rPr>
          <w:sz w:val="28"/>
        </w:rPr>
        <w:t>, is a record of our own investigations carried under the guidance of</w:t>
      </w:r>
      <w:r w:rsidR="00DD28E9" w:rsidRPr="001526A7">
        <w:rPr>
          <w:b/>
          <w:bCs/>
          <w:sz w:val="28"/>
        </w:rPr>
        <w:t xml:space="preserve"> </w:t>
      </w:r>
      <w:r w:rsidR="00DD28E9" w:rsidRPr="001526A7">
        <w:rPr>
          <w:b/>
          <w:bCs/>
          <w:sz w:val="28"/>
          <w:szCs w:val="28"/>
        </w:rPr>
        <w:t xml:space="preserve">Mr.Arun Kumar S </w:t>
      </w:r>
      <w:r w:rsidRPr="001526A7">
        <w:rPr>
          <w:b/>
          <w:bCs/>
          <w:sz w:val="28"/>
        </w:rPr>
        <w:t>,</w:t>
      </w:r>
      <w:r w:rsidR="00C20F2F" w:rsidRPr="001526A7">
        <w:rPr>
          <w:sz w:val="28"/>
          <w:szCs w:val="28"/>
        </w:rPr>
        <w:t xml:space="preserve"> </w:t>
      </w:r>
      <w:r w:rsidR="00C20F2F" w:rsidRPr="001526A7">
        <w:rPr>
          <w:b/>
          <w:bCs/>
          <w:sz w:val="28"/>
          <w:szCs w:val="28"/>
        </w:rPr>
        <w:t>Assistant Professor</w:t>
      </w:r>
      <w:r w:rsidRPr="001526A7">
        <w:rPr>
          <w:b/>
          <w:bCs/>
          <w:sz w:val="28"/>
        </w:rPr>
        <w:t xml:space="preserve"> </w:t>
      </w:r>
      <w:r w:rsidRPr="008A2865">
        <w:rPr>
          <w:b/>
          <w:bCs/>
          <w:sz w:val="28"/>
        </w:rPr>
        <w:t>,</w:t>
      </w:r>
      <w:r>
        <w:rPr>
          <w:sz w:val="28"/>
        </w:rPr>
        <w:t xml:space="preserve"> </w:t>
      </w:r>
      <w:r>
        <w:rPr>
          <w:b/>
          <w:sz w:val="28"/>
        </w:rPr>
        <w:t>School o</w:t>
      </w:r>
      <w:r w:rsidR="006F7611">
        <w:rPr>
          <w:b/>
          <w:sz w:val="28"/>
        </w:rPr>
        <w:t>f Computer Science</w:t>
      </w:r>
      <w:r w:rsidR="00834433">
        <w:rPr>
          <w:b/>
          <w:sz w:val="28"/>
        </w:rPr>
        <w:t xml:space="preserve"> and</w:t>
      </w:r>
      <w:r w:rsidR="0036140F">
        <w:rPr>
          <w:b/>
          <w:sz w:val="28"/>
        </w:rPr>
        <w:t xml:space="preserve"> </w:t>
      </w:r>
      <w:r>
        <w:rPr>
          <w:b/>
          <w:sz w:val="28"/>
        </w:rPr>
        <w:t>Engineering</w:t>
      </w:r>
      <w:r w:rsidRPr="00302BB4">
        <w:rPr>
          <w:b/>
          <w:sz w:val="28"/>
        </w:rPr>
        <w:t xml:space="preserve">, </w:t>
      </w:r>
      <w:r>
        <w:rPr>
          <w:b/>
          <w:sz w:val="28"/>
        </w:rPr>
        <w:t>Presidency University, Bengaluru</w:t>
      </w:r>
      <w:r w:rsidRPr="00302BB4">
        <w:rPr>
          <w:b/>
          <w:sz w:val="28"/>
        </w:rPr>
        <w:t>.</w:t>
      </w:r>
    </w:p>
    <w:p w14:paraId="5B9D67E0" w14:textId="77777777" w:rsidR="00EA0BC9" w:rsidRPr="00302BB4" w:rsidRDefault="00EA0BC9" w:rsidP="001526A7">
      <w:pPr>
        <w:spacing w:line="360" w:lineRule="auto"/>
        <w:jc w:val="both"/>
        <w:rPr>
          <w:sz w:val="16"/>
        </w:rPr>
      </w:pPr>
    </w:p>
    <w:p w14:paraId="40A6F157" w14:textId="497B2A5B" w:rsidR="00EA0BC9" w:rsidRDefault="00EA0BC9" w:rsidP="001526A7">
      <w:pPr>
        <w:spacing w:line="360" w:lineRule="auto"/>
        <w:jc w:val="both"/>
        <w:rPr>
          <w:sz w:val="28"/>
        </w:rPr>
      </w:pPr>
      <w:r>
        <w:rPr>
          <w:sz w:val="28"/>
        </w:rPr>
        <w:t xml:space="preserve">We have not submitted the matter presented in this report </w:t>
      </w:r>
      <w:r w:rsidR="001526A7">
        <w:rPr>
          <w:sz w:val="28"/>
        </w:rPr>
        <w:t xml:space="preserve">anywhere for the award of </w:t>
      </w:r>
      <w:r>
        <w:rPr>
          <w:sz w:val="28"/>
        </w:rPr>
        <w:t>any other Degree.</w:t>
      </w:r>
    </w:p>
    <w:p w14:paraId="5F855ED6" w14:textId="77777777" w:rsidR="00EA0BC9" w:rsidRDefault="00EA0BC9" w:rsidP="001526A7">
      <w:pPr>
        <w:spacing w:line="360" w:lineRule="auto"/>
        <w:jc w:val="both"/>
        <w:rPr>
          <w:sz w:val="28"/>
        </w:rPr>
      </w:pPr>
    </w:p>
    <w:tbl>
      <w:tblPr>
        <w:tblStyle w:val="TableGrid"/>
        <w:tblW w:w="0" w:type="auto"/>
        <w:tblLook w:val="04A0" w:firstRow="1" w:lastRow="0" w:firstColumn="1" w:lastColumn="0" w:noHBand="0" w:noVBand="1"/>
      </w:tblPr>
      <w:tblGrid>
        <w:gridCol w:w="3245"/>
        <w:gridCol w:w="3245"/>
        <w:gridCol w:w="3246"/>
      </w:tblGrid>
      <w:tr w:rsidR="00DD28E9" w14:paraId="2D77F72E" w14:textId="77777777" w:rsidTr="00DD28E9">
        <w:tc>
          <w:tcPr>
            <w:tcW w:w="3245" w:type="dxa"/>
          </w:tcPr>
          <w:p w14:paraId="01224E6E" w14:textId="364B2250" w:rsidR="00DD28E9" w:rsidRPr="00834433" w:rsidRDefault="00DD28E9" w:rsidP="00834433">
            <w:pPr>
              <w:spacing w:line="360" w:lineRule="auto"/>
              <w:jc w:val="both"/>
              <w:rPr>
                <w:sz w:val="28"/>
                <w:szCs w:val="28"/>
              </w:rPr>
            </w:pPr>
            <w:r w:rsidRPr="00834433">
              <w:rPr>
                <w:b/>
                <w:bCs/>
                <w:sz w:val="28"/>
                <w:szCs w:val="28"/>
              </w:rPr>
              <w:t>Name</w:t>
            </w:r>
          </w:p>
        </w:tc>
        <w:tc>
          <w:tcPr>
            <w:tcW w:w="3245" w:type="dxa"/>
          </w:tcPr>
          <w:p w14:paraId="1C278DC2" w14:textId="1E52BBC2" w:rsidR="00DD28E9" w:rsidRPr="00834433" w:rsidRDefault="00DD28E9" w:rsidP="00834433">
            <w:pPr>
              <w:spacing w:line="360" w:lineRule="auto"/>
              <w:jc w:val="both"/>
              <w:rPr>
                <w:sz w:val="28"/>
                <w:szCs w:val="28"/>
              </w:rPr>
            </w:pPr>
            <w:r w:rsidRPr="00834433">
              <w:rPr>
                <w:b/>
                <w:bCs/>
                <w:sz w:val="28"/>
                <w:szCs w:val="28"/>
              </w:rPr>
              <w:t>Roll No</w:t>
            </w:r>
          </w:p>
        </w:tc>
        <w:tc>
          <w:tcPr>
            <w:tcW w:w="3246" w:type="dxa"/>
          </w:tcPr>
          <w:p w14:paraId="3475FD02" w14:textId="6FEDFA5C" w:rsidR="00DD28E9" w:rsidRDefault="00DD28E9" w:rsidP="001526A7">
            <w:pPr>
              <w:spacing w:line="360" w:lineRule="auto"/>
              <w:jc w:val="both"/>
            </w:pPr>
            <w:r w:rsidRPr="00302BB4">
              <w:rPr>
                <w:b/>
                <w:bCs/>
                <w:sz w:val="28"/>
              </w:rPr>
              <w:t>Signature</w:t>
            </w:r>
          </w:p>
        </w:tc>
      </w:tr>
      <w:tr w:rsidR="00DD28E9" w14:paraId="647342C4" w14:textId="77777777" w:rsidTr="00DD28E9">
        <w:tc>
          <w:tcPr>
            <w:tcW w:w="3245" w:type="dxa"/>
          </w:tcPr>
          <w:p w14:paraId="2F9BFD25" w14:textId="631CF037" w:rsidR="00DD28E9" w:rsidRPr="00834433" w:rsidRDefault="00DD28E9" w:rsidP="00834433">
            <w:pPr>
              <w:spacing w:line="360" w:lineRule="auto"/>
              <w:jc w:val="both"/>
              <w:rPr>
                <w:sz w:val="28"/>
                <w:szCs w:val="28"/>
              </w:rPr>
            </w:pPr>
            <w:r w:rsidRPr="00834433">
              <w:rPr>
                <w:b/>
                <w:bCs/>
                <w:sz w:val="28"/>
                <w:szCs w:val="28"/>
              </w:rPr>
              <w:t>Misbah Anum</w:t>
            </w:r>
          </w:p>
        </w:tc>
        <w:tc>
          <w:tcPr>
            <w:tcW w:w="3245" w:type="dxa"/>
          </w:tcPr>
          <w:p w14:paraId="0E4B334F" w14:textId="683854DB" w:rsidR="00DD28E9" w:rsidRPr="00834433" w:rsidRDefault="00DD28E9" w:rsidP="00834433">
            <w:pPr>
              <w:spacing w:line="360" w:lineRule="auto"/>
              <w:jc w:val="both"/>
              <w:rPr>
                <w:sz w:val="28"/>
                <w:szCs w:val="28"/>
              </w:rPr>
            </w:pPr>
            <w:r w:rsidRPr="00834433">
              <w:rPr>
                <w:b/>
                <w:sz w:val="28"/>
                <w:szCs w:val="28"/>
              </w:rPr>
              <w:t>20211COM0052</w:t>
            </w:r>
          </w:p>
        </w:tc>
        <w:tc>
          <w:tcPr>
            <w:tcW w:w="3246" w:type="dxa"/>
          </w:tcPr>
          <w:p w14:paraId="75FC2062" w14:textId="77777777" w:rsidR="00DD28E9" w:rsidRDefault="00DD28E9" w:rsidP="001526A7">
            <w:pPr>
              <w:spacing w:line="360" w:lineRule="auto"/>
              <w:jc w:val="both"/>
            </w:pPr>
          </w:p>
        </w:tc>
      </w:tr>
      <w:tr w:rsidR="00DD28E9" w14:paraId="3A4E45F3" w14:textId="77777777" w:rsidTr="00DD28E9">
        <w:tc>
          <w:tcPr>
            <w:tcW w:w="3245" w:type="dxa"/>
          </w:tcPr>
          <w:p w14:paraId="34D53A16" w14:textId="244288AC" w:rsidR="00DD28E9" w:rsidRPr="00834433" w:rsidRDefault="00DD28E9" w:rsidP="00834433">
            <w:pPr>
              <w:spacing w:line="360" w:lineRule="auto"/>
              <w:jc w:val="both"/>
              <w:rPr>
                <w:b/>
                <w:sz w:val="28"/>
                <w:szCs w:val="28"/>
              </w:rPr>
            </w:pPr>
            <w:r w:rsidRPr="00834433">
              <w:rPr>
                <w:b/>
                <w:bCs/>
                <w:sz w:val="28"/>
                <w:szCs w:val="28"/>
              </w:rPr>
              <w:t>Madhushree K M</w:t>
            </w:r>
          </w:p>
        </w:tc>
        <w:tc>
          <w:tcPr>
            <w:tcW w:w="3245" w:type="dxa"/>
          </w:tcPr>
          <w:p w14:paraId="73223282" w14:textId="601B6BF4" w:rsidR="00DD28E9" w:rsidRPr="00834433" w:rsidRDefault="00DD28E9" w:rsidP="00834433">
            <w:pPr>
              <w:spacing w:line="360" w:lineRule="auto"/>
              <w:jc w:val="both"/>
              <w:rPr>
                <w:sz w:val="28"/>
                <w:szCs w:val="28"/>
              </w:rPr>
            </w:pPr>
            <w:r w:rsidRPr="00834433">
              <w:rPr>
                <w:b/>
                <w:sz w:val="28"/>
                <w:szCs w:val="28"/>
              </w:rPr>
              <w:t>20211COM0066</w:t>
            </w:r>
          </w:p>
        </w:tc>
        <w:tc>
          <w:tcPr>
            <w:tcW w:w="3246" w:type="dxa"/>
          </w:tcPr>
          <w:p w14:paraId="01F8A13D" w14:textId="77777777" w:rsidR="00DD28E9" w:rsidRDefault="00DD28E9" w:rsidP="001526A7">
            <w:pPr>
              <w:spacing w:line="360" w:lineRule="auto"/>
              <w:jc w:val="both"/>
            </w:pPr>
          </w:p>
        </w:tc>
      </w:tr>
      <w:tr w:rsidR="00DD28E9" w14:paraId="178114E3" w14:textId="77777777" w:rsidTr="00DD28E9">
        <w:tc>
          <w:tcPr>
            <w:tcW w:w="3245" w:type="dxa"/>
          </w:tcPr>
          <w:p w14:paraId="67DE5C3C" w14:textId="7B89E2AA" w:rsidR="00DD28E9" w:rsidRPr="00834433" w:rsidRDefault="00DD28E9" w:rsidP="00834433">
            <w:pPr>
              <w:spacing w:line="360" w:lineRule="auto"/>
              <w:jc w:val="both"/>
              <w:rPr>
                <w:sz w:val="28"/>
                <w:szCs w:val="28"/>
              </w:rPr>
            </w:pPr>
            <w:r w:rsidRPr="00834433">
              <w:rPr>
                <w:b/>
                <w:bCs/>
                <w:sz w:val="28"/>
                <w:szCs w:val="28"/>
              </w:rPr>
              <w:t>Suhana Anjum</w:t>
            </w:r>
          </w:p>
        </w:tc>
        <w:tc>
          <w:tcPr>
            <w:tcW w:w="3245" w:type="dxa"/>
          </w:tcPr>
          <w:p w14:paraId="58855C49" w14:textId="42CA6CAF" w:rsidR="00DD28E9" w:rsidRPr="00834433" w:rsidRDefault="00C20F2F" w:rsidP="00834433">
            <w:pPr>
              <w:spacing w:line="360" w:lineRule="auto"/>
              <w:jc w:val="both"/>
              <w:rPr>
                <w:sz w:val="28"/>
                <w:szCs w:val="28"/>
              </w:rPr>
            </w:pPr>
            <w:r w:rsidRPr="00834433">
              <w:rPr>
                <w:b/>
                <w:bCs/>
                <w:sz w:val="28"/>
                <w:szCs w:val="28"/>
              </w:rPr>
              <w:t>20211COM0061</w:t>
            </w:r>
          </w:p>
        </w:tc>
        <w:tc>
          <w:tcPr>
            <w:tcW w:w="3246" w:type="dxa"/>
          </w:tcPr>
          <w:p w14:paraId="0F324B57" w14:textId="77777777" w:rsidR="00DD28E9" w:rsidRDefault="00DD28E9" w:rsidP="001526A7">
            <w:pPr>
              <w:spacing w:line="360" w:lineRule="auto"/>
              <w:jc w:val="both"/>
            </w:pPr>
          </w:p>
        </w:tc>
      </w:tr>
      <w:tr w:rsidR="00DD28E9" w14:paraId="4D2505FB" w14:textId="77777777" w:rsidTr="00DD28E9">
        <w:tc>
          <w:tcPr>
            <w:tcW w:w="3245" w:type="dxa"/>
          </w:tcPr>
          <w:p w14:paraId="4E0AF87E" w14:textId="6BF8D185" w:rsidR="00DD28E9" w:rsidRPr="00834433" w:rsidRDefault="00DD28E9" w:rsidP="00834433">
            <w:pPr>
              <w:spacing w:line="360" w:lineRule="auto"/>
              <w:jc w:val="both"/>
              <w:rPr>
                <w:b/>
                <w:sz w:val="28"/>
                <w:szCs w:val="28"/>
              </w:rPr>
            </w:pPr>
            <w:r w:rsidRPr="00834433">
              <w:rPr>
                <w:b/>
                <w:bCs/>
                <w:sz w:val="28"/>
                <w:szCs w:val="28"/>
              </w:rPr>
              <w:t>Syeda</w:t>
            </w:r>
            <w:r w:rsidR="00E4794A" w:rsidRPr="00834433">
              <w:rPr>
                <w:b/>
                <w:bCs/>
                <w:sz w:val="28"/>
                <w:szCs w:val="28"/>
              </w:rPr>
              <w:t xml:space="preserve"> </w:t>
            </w:r>
            <w:r w:rsidRPr="00834433">
              <w:rPr>
                <w:b/>
                <w:bCs/>
                <w:sz w:val="28"/>
                <w:szCs w:val="28"/>
              </w:rPr>
              <w:t>Taskiya Fathima</w:t>
            </w:r>
          </w:p>
        </w:tc>
        <w:tc>
          <w:tcPr>
            <w:tcW w:w="3245" w:type="dxa"/>
          </w:tcPr>
          <w:p w14:paraId="15EBE42D" w14:textId="5070D354" w:rsidR="00DD28E9" w:rsidRPr="00834433" w:rsidRDefault="00C20F2F" w:rsidP="00834433">
            <w:pPr>
              <w:spacing w:line="360" w:lineRule="auto"/>
              <w:jc w:val="both"/>
              <w:rPr>
                <w:sz w:val="28"/>
                <w:szCs w:val="28"/>
              </w:rPr>
            </w:pPr>
            <w:r w:rsidRPr="00834433">
              <w:rPr>
                <w:b/>
                <w:bCs/>
                <w:sz w:val="28"/>
                <w:szCs w:val="28"/>
              </w:rPr>
              <w:t>20211COM0086</w:t>
            </w:r>
          </w:p>
        </w:tc>
        <w:tc>
          <w:tcPr>
            <w:tcW w:w="3246" w:type="dxa"/>
          </w:tcPr>
          <w:p w14:paraId="159D4321" w14:textId="77777777" w:rsidR="00DD28E9" w:rsidRDefault="00DD28E9" w:rsidP="001526A7">
            <w:pPr>
              <w:spacing w:line="360" w:lineRule="auto"/>
              <w:jc w:val="both"/>
            </w:pPr>
          </w:p>
        </w:tc>
      </w:tr>
    </w:tbl>
    <w:p w14:paraId="1A94157B" w14:textId="77777777" w:rsidR="00EA0BC9" w:rsidRDefault="00EA0BC9" w:rsidP="001526A7">
      <w:pPr>
        <w:spacing w:line="360" w:lineRule="auto"/>
        <w:jc w:val="both"/>
      </w:pPr>
    </w:p>
    <w:p w14:paraId="39E645B4" w14:textId="77777777" w:rsidR="00E4605B" w:rsidRDefault="00E4605B" w:rsidP="001526A7">
      <w:pPr>
        <w:spacing w:line="360" w:lineRule="auto"/>
        <w:jc w:val="both"/>
      </w:pPr>
    </w:p>
    <w:p w14:paraId="4122AE58" w14:textId="77777777" w:rsidR="00E4794A" w:rsidRDefault="00E4794A" w:rsidP="00E4605B">
      <w:pPr>
        <w:adjustRightInd w:val="0"/>
        <w:spacing w:line="360" w:lineRule="auto"/>
        <w:jc w:val="center"/>
        <w:rPr>
          <w:b/>
          <w:sz w:val="32"/>
          <w:szCs w:val="52"/>
        </w:rPr>
      </w:pPr>
    </w:p>
    <w:p w14:paraId="085DEDDE" w14:textId="77777777" w:rsidR="00834433" w:rsidRDefault="00834433" w:rsidP="00E4605B">
      <w:pPr>
        <w:adjustRightInd w:val="0"/>
        <w:spacing w:line="360" w:lineRule="auto"/>
        <w:jc w:val="center"/>
        <w:rPr>
          <w:b/>
          <w:sz w:val="32"/>
          <w:szCs w:val="52"/>
        </w:rPr>
      </w:pPr>
    </w:p>
    <w:p w14:paraId="09F3AE4F" w14:textId="77777777" w:rsidR="00834433" w:rsidRDefault="00834433" w:rsidP="00E4605B">
      <w:pPr>
        <w:adjustRightInd w:val="0"/>
        <w:spacing w:line="360" w:lineRule="auto"/>
        <w:jc w:val="center"/>
        <w:rPr>
          <w:b/>
          <w:sz w:val="32"/>
          <w:szCs w:val="52"/>
        </w:rPr>
      </w:pPr>
    </w:p>
    <w:p w14:paraId="5E7FFE36" w14:textId="77777777" w:rsidR="00E4794A" w:rsidRDefault="00E4794A" w:rsidP="00E4605B">
      <w:pPr>
        <w:adjustRightInd w:val="0"/>
        <w:spacing w:line="360" w:lineRule="auto"/>
        <w:jc w:val="center"/>
        <w:rPr>
          <w:b/>
          <w:sz w:val="32"/>
          <w:szCs w:val="52"/>
        </w:rPr>
      </w:pPr>
    </w:p>
    <w:p w14:paraId="28CB2DF8" w14:textId="77777777" w:rsidR="0036140F" w:rsidRDefault="0036140F" w:rsidP="00E4605B">
      <w:pPr>
        <w:adjustRightInd w:val="0"/>
        <w:spacing w:line="360" w:lineRule="auto"/>
        <w:jc w:val="center"/>
        <w:rPr>
          <w:b/>
          <w:sz w:val="32"/>
          <w:szCs w:val="52"/>
        </w:rPr>
      </w:pPr>
    </w:p>
    <w:p w14:paraId="2EAB389F" w14:textId="23A26A0D" w:rsidR="00EA0BC9" w:rsidRDefault="00EA0BC9" w:rsidP="00E4605B">
      <w:pPr>
        <w:adjustRightInd w:val="0"/>
        <w:spacing w:line="360" w:lineRule="auto"/>
        <w:jc w:val="center"/>
        <w:rPr>
          <w:b/>
          <w:sz w:val="32"/>
          <w:szCs w:val="52"/>
        </w:rPr>
      </w:pPr>
      <w:r>
        <w:rPr>
          <w:b/>
          <w:sz w:val="32"/>
          <w:szCs w:val="52"/>
        </w:rPr>
        <w:lastRenderedPageBreak/>
        <w:t>ABSTRACT</w:t>
      </w:r>
    </w:p>
    <w:p w14:paraId="5D89FC35" w14:textId="77777777" w:rsidR="0036140F" w:rsidRPr="00E84B73" w:rsidRDefault="0036140F" w:rsidP="003757B7">
      <w:pPr>
        <w:adjustRightInd w:val="0"/>
        <w:spacing w:line="360" w:lineRule="auto"/>
        <w:jc w:val="both"/>
        <w:rPr>
          <w:bCs/>
          <w:sz w:val="28"/>
          <w:szCs w:val="28"/>
          <w:lang w:val="en-IN"/>
        </w:rPr>
      </w:pPr>
      <w:r w:rsidRPr="00E84B73">
        <w:rPr>
          <w:bCs/>
          <w:sz w:val="28"/>
          <w:szCs w:val="28"/>
          <w:lang w:val="en-IN"/>
        </w:rPr>
        <w:t>The classification of a patient's brain status during a coma, such as identifying whether the brain is alive, inactive, or exhibiting any activity, is a critical task in medical diagnostics. Traditional methods like Support Vector Machines (SVM) have been widely used for this purpose, but they rely heavily on manually extracted features, which may limit their effectiveness in capturing complex brain activity patterns. This study proposes a novel approach that utilizes advanced time-frequency analysis techniques, specifically wavelet transform and Continuous Stockwell Transform (CST), in combination with Convolutional Neural Networks (CNNs) for automatic classification. The wavelet transform is employed to extract multi-resolution features that capture the time-varying nature of EEG signals, while CST enhances the frequency localization. These extracted features are then used as inputs to a CNN, which learns to classify the brain status without manual feature selection. The proposed method is expected to outperform traditional SVM classifiers by providing a more comprehensive understanding of the brain's activity during a coma. Preliminary results suggest that the CNN, with its ability to automatically learn and adapt to complex data, offers superior classification accuracy. This approach holds potential for improving diagnostic accuracy and aiding clinicians in making better-informed decisions.</w:t>
      </w:r>
    </w:p>
    <w:p w14:paraId="0870DFA7" w14:textId="77777777" w:rsidR="00C20F2F" w:rsidRDefault="00C20F2F" w:rsidP="001526A7">
      <w:pPr>
        <w:adjustRightInd w:val="0"/>
        <w:spacing w:line="360" w:lineRule="auto"/>
        <w:jc w:val="both"/>
        <w:rPr>
          <w:b/>
          <w:sz w:val="32"/>
          <w:szCs w:val="52"/>
        </w:rPr>
      </w:pPr>
    </w:p>
    <w:p w14:paraId="5979BF52" w14:textId="77777777" w:rsidR="00B76336" w:rsidRDefault="00B76336" w:rsidP="001526A7">
      <w:pPr>
        <w:adjustRightInd w:val="0"/>
        <w:spacing w:line="360" w:lineRule="auto"/>
        <w:jc w:val="center"/>
        <w:rPr>
          <w:b/>
          <w:sz w:val="32"/>
          <w:szCs w:val="52"/>
        </w:rPr>
      </w:pPr>
    </w:p>
    <w:p w14:paraId="5448E6AF" w14:textId="77777777" w:rsidR="00B76336" w:rsidRDefault="00B76336" w:rsidP="001526A7">
      <w:pPr>
        <w:adjustRightInd w:val="0"/>
        <w:spacing w:line="360" w:lineRule="auto"/>
        <w:jc w:val="center"/>
        <w:rPr>
          <w:b/>
          <w:sz w:val="32"/>
          <w:szCs w:val="52"/>
        </w:rPr>
      </w:pPr>
    </w:p>
    <w:p w14:paraId="25AB9543" w14:textId="77777777" w:rsidR="0074529E" w:rsidRDefault="0074529E" w:rsidP="001526A7">
      <w:pPr>
        <w:adjustRightInd w:val="0"/>
        <w:spacing w:line="360" w:lineRule="auto"/>
        <w:jc w:val="center"/>
        <w:rPr>
          <w:b/>
          <w:sz w:val="32"/>
          <w:szCs w:val="52"/>
        </w:rPr>
      </w:pPr>
    </w:p>
    <w:p w14:paraId="223896E3" w14:textId="77777777" w:rsidR="0036140F" w:rsidRDefault="0036140F" w:rsidP="001526A7">
      <w:pPr>
        <w:adjustRightInd w:val="0"/>
        <w:spacing w:line="360" w:lineRule="auto"/>
        <w:jc w:val="center"/>
        <w:rPr>
          <w:b/>
          <w:sz w:val="32"/>
          <w:szCs w:val="52"/>
        </w:rPr>
      </w:pPr>
    </w:p>
    <w:p w14:paraId="7C4AF004" w14:textId="77777777" w:rsidR="0036140F" w:rsidRDefault="0036140F" w:rsidP="001526A7">
      <w:pPr>
        <w:adjustRightInd w:val="0"/>
        <w:spacing w:line="360" w:lineRule="auto"/>
        <w:jc w:val="center"/>
        <w:rPr>
          <w:b/>
          <w:sz w:val="32"/>
          <w:szCs w:val="52"/>
        </w:rPr>
      </w:pPr>
    </w:p>
    <w:p w14:paraId="6BE253E7" w14:textId="77777777" w:rsidR="003757B7" w:rsidRDefault="003757B7" w:rsidP="001526A7">
      <w:pPr>
        <w:adjustRightInd w:val="0"/>
        <w:spacing w:line="360" w:lineRule="auto"/>
        <w:jc w:val="center"/>
        <w:rPr>
          <w:b/>
          <w:sz w:val="32"/>
          <w:szCs w:val="52"/>
        </w:rPr>
      </w:pPr>
    </w:p>
    <w:p w14:paraId="6F3773BD" w14:textId="77777777" w:rsidR="0036140F" w:rsidRDefault="0036140F" w:rsidP="001526A7">
      <w:pPr>
        <w:adjustRightInd w:val="0"/>
        <w:spacing w:line="360" w:lineRule="auto"/>
        <w:jc w:val="center"/>
        <w:rPr>
          <w:b/>
          <w:sz w:val="32"/>
          <w:szCs w:val="52"/>
        </w:rPr>
      </w:pPr>
    </w:p>
    <w:p w14:paraId="29EFAF11" w14:textId="77777777" w:rsidR="0036140F" w:rsidRDefault="0036140F" w:rsidP="001526A7">
      <w:pPr>
        <w:adjustRightInd w:val="0"/>
        <w:spacing w:line="360" w:lineRule="auto"/>
        <w:jc w:val="center"/>
        <w:rPr>
          <w:b/>
          <w:sz w:val="32"/>
          <w:szCs w:val="52"/>
        </w:rPr>
      </w:pPr>
    </w:p>
    <w:p w14:paraId="26315E4B" w14:textId="3D601418" w:rsidR="00EA0BC9" w:rsidRPr="008F4FBA" w:rsidRDefault="00EA0BC9" w:rsidP="001526A7">
      <w:pPr>
        <w:adjustRightInd w:val="0"/>
        <w:spacing w:line="360" w:lineRule="auto"/>
        <w:jc w:val="center"/>
        <w:rPr>
          <w:b/>
          <w:sz w:val="32"/>
          <w:szCs w:val="52"/>
        </w:rPr>
      </w:pPr>
      <w:r w:rsidRPr="008F4FBA">
        <w:rPr>
          <w:b/>
          <w:sz w:val="32"/>
          <w:szCs w:val="52"/>
        </w:rPr>
        <w:lastRenderedPageBreak/>
        <w:t>ACKNOWLEDGEMENT</w:t>
      </w:r>
    </w:p>
    <w:p w14:paraId="4EFB3272" w14:textId="77777777" w:rsidR="00EA0BC9" w:rsidRDefault="00EA0BC9" w:rsidP="001526A7">
      <w:pPr>
        <w:adjustRightInd w:val="0"/>
        <w:spacing w:line="360" w:lineRule="auto"/>
        <w:jc w:val="both"/>
        <w:rPr>
          <w:bCs/>
          <w:sz w:val="28"/>
          <w:szCs w:val="28"/>
        </w:rPr>
      </w:pPr>
    </w:p>
    <w:p w14:paraId="26F19332" w14:textId="77777777" w:rsidR="0036140F" w:rsidRPr="008A2865" w:rsidRDefault="0036140F" w:rsidP="0036140F">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1CA8BB7C" w14:textId="77777777" w:rsidR="0036140F" w:rsidRPr="008A2865" w:rsidRDefault="0036140F" w:rsidP="0036140F">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Dr. Md. Sameeruddin Khan</w:t>
      </w:r>
      <w:r w:rsidRPr="008A2865">
        <w:rPr>
          <w:bCs/>
          <w:sz w:val="28"/>
          <w:szCs w:val="28"/>
        </w:rPr>
        <w:t xml:space="preserve">, </w:t>
      </w:r>
      <w:r>
        <w:rPr>
          <w:bCs/>
          <w:sz w:val="28"/>
          <w:szCs w:val="28"/>
        </w:rPr>
        <w:t xml:space="preserve">Pro-VC - Engineering and </w:t>
      </w:r>
      <w:r w:rsidRPr="008A2865">
        <w:rPr>
          <w:bCs/>
          <w:sz w:val="28"/>
          <w:szCs w:val="28"/>
        </w:rPr>
        <w:t xml:space="preserve">Dean, </w:t>
      </w:r>
      <w:r>
        <w:rPr>
          <w:bCs/>
          <w:sz w:val="28"/>
          <w:szCs w:val="28"/>
        </w:rPr>
        <w:t xml:space="preserve">Presidency </w:t>
      </w:r>
      <w:r w:rsidRPr="008A2865">
        <w:rPr>
          <w:bCs/>
          <w:sz w:val="28"/>
          <w:szCs w:val="28"/>
        </w:rPr>
        <w:t xml:space="preserve">School of </w:t>
      </w:r>
      <w:r>
        <w:rPr>
          <w:bCs/>
          <w:sz w:val="28"/>
          <w:szCs w:val="28"/>
        </w:rPr>
        <w:t xml:space="preserve">Computer Science and </w:t>
      </w:r>
      <w:r w:rsidRPr="008A2865">
        <w:rPr>
          <w:bCs/>
          <w:sz w:val="28"/>
          <w:szCs w:val="28"/>
        </w:rPr>
        <w:t>Engineering</w:t>
      </w:r>
      <w:r>
        <w:rPr>
          <w:bCs/>
          <w:sz w:val="28"/>
          <w:szCs w:val="28"/>
        </w:rPr>
        <w:t xml:space="preserve"> &amp; Presidency </w:t>
      </w:r>
      <w:r w:rsidRPr="008A2865">
        <w:rPr>
          <w:bCs/>
          <w:sz w:val="28"/>
          <w:szCs w:val="28"/>
        </w:rPr>
        <w:t>School of</w:t>
      </w:r>
      <w:r>
        <w:rPr>
          <w:bCs/>
          <w:sz w:val="28"/>
          <w:szCs w:val="28"/>
        </w:rPr>
        <w:t xml:space="preserve"> Information Science</w:t>
      </w:r>
      <w:r w:rsidRPr="008A2865">
        <w:rPr>
          <w:bCs/>
          <w:sz w:val="28"/>
          <w:szCs w:val="28"/>
        </w:rPr>
        <w:t>, Presidency University for getting us permission to undergo the project.</w:t>
      </w:r>
    </w:p>
    <w:p w14:paraId="102D411E" w14:textId="77777777" w:rsidR="0036140F" w:rsidRDefault="0036140F" w:rsidP="0036140F">
      <w:pPr>
        <w:adjustRightInd w:val="0"/>
        <w:spacing w:line="360" w:lineRule="auto"/>
        <w:jc w:val="both"/>
        <w:rPr>
          <w:bCs/>
          <w:sz w:val="28"/>
          <w:szCs w:val="28"/>
        </w:rPr>
      </w:pPr>
      <w:r w:rsidRPr="008A2865">
        <w:rPr>
          <w:bCs/>
          <w:sz w:val="28"/>
          <w:szCs w:val="28"/>
        </w:rPr>
        <w:t xml:space="preserve">We </w:t>
      </w:r>
      <w:r>
        <w:rPr>
          <w:bCs/>
          <w:sz w:val="28"/>
          <w:szCs w:val="28"/>
        </w:rPr>
        <w:t>exp</w:t>
      </w:r>
      <w:r w:rsidRPr="008A2865">
        <w:rPr>
          <w:bCs/>
          <w:sz w:val="28"/>
          <w:szCs w:val="28"/>
        </w:rPr>
        <w:t>re</w:t>
      </w:r>
      <w:r>
        <w:rPr>
          <w:bCs/>
          <w:sz w:val="28"/>
          <w:szCs w:val="28"/>
        </w:rPr>
        <w:t>ss</w:t>
      </w:r>
      <w:r w:rsidRPr="008A2865">
        <w:rPr>
          <w:bCs/>
          <w:sz w:val="28"/>
          <w:szCs w:val="28"/>
        </w:rPr>
        <w:t xml:space="preserve"> our heartfelt gratitude to our beloved Associate Dean</w:t>
      </w:r>
      <w:r>
        <w:rPr>
          <w:b/>
          <w:sz w:val="28"/>
          <w:szCs w:val="28"/>
        </w:rPr>
        <w:t xml:space="preserve"> Dr. Mydhili Nair,</w:t>
      </w:r>
      <w:r>
        <w:rPr>
          <w:bCs/>
          <w:sz w:val="28"/>
          <w:szCs w:val="28"/>
        </w:rPr>
        <w:t xml:space="preserve"> Presidency </w:t>
      </w:r>
      <w:r w:rsidRPr="00AF6637">
        <w:rPr>
          <w:bCs/>
          <w:sz w:val="28"/>
          <w:szCs w:val="28"/>
        </w:rPr>
        <w:t xml:space="preserve">School of </w:t>
      </w:r>
      <w:r>
        <w:rPr>
          <w:bCs/>
          <w:sz w:val="28"/>
          <w:szCs w:val="28"/>
        </w:rPr>
        <w:t xml:space="preserve">Computer Science and </w:t>
      </w:r>
      <w:r w:rsidRPr="008A2865">
        <w:rPr>
          <w:bCs/>
          <w:sz w:val="28"/>
          <w:szCs w:val="28"/>
        </w:rPr>
        <w:t>Engineering, Presidency University</w:t>
      </w:r>
      <w:r>
        <w:rPr>
          <w:bCs/>
          <w:sz w:val="28"/>
          <w:szCs w:val="28"/>
        </w:rPr>
        <w:t>, and Dr. “</w:t>
      </w:r>
      <w:r>
        <w:rPr>
          <w:sz w:val="27"/>
        </w:rPr>
        <w:t>Gopal Krishna Shyam</w:t>
      </w:r>
      <w:r w:rsidRPr="00E84B73">
        <w:rPr>
          <w:bCs/>
          <w:sz w:val="28"/>
          <w:szCs w:val="28"/>
        </w:rPr>
        <w:t xml:space="preserve">”, </w:t>
      </w:r>
      <w:r w:rsidRPr="00723537">
        <w:rPr>
          <w:bCs/>
          <w:sz w:val="28"/>
          <w:szCs w:val="28"/>
        </w:rPr>
        <w:t>Head of the Department</w:t>
      </w:r>
      <w:r>
        <w:rPr>
          <w:bCs/>
          <w:sz w:val="28"/>
          <w:szCs w:val="28"/>
        </w:rPr>
        <w:t xml:space="preserve">, Presidency </w:t>
      </w:r>
      <w:r w:rsidRPr="00AF6637">
        <w:rPr>
          <w:bCs/>
          <w:sz w:val="28"/>
          <w:szCs w:val="28"/>
        </w:rPr>
        <w:t xml:space="preserve">School of </w:t>
      </w:r>
      <w:r>
        <w:rPr>
          <w:bCs/>
          <w:sz w:val="28"/>
          <w:szCs w:val="28"/>
        </w:rPr>
        <w:t xml:space="preserve">Computer Science and </w:t>
      </w:r>
      <w:r w:rsidRPr="008A2865">
        <w:rPr>
          <w:bCs/>
          <w:sz w:val="28"/>
          <w:szCs w:val="28"/>
        </w:rPr>
        <w:t>Engineering, Presidency University</w:t>
      </w:r>
      <w:r>
        <w:rPr>
          <w:bCs/>
          <w:sz w:val="28"/>
          <w:szCs w:val="28"/>
        </w:rPr>
        <w:t>,</w:t>
      </w:r>
      <w:r w:rsidRPr="008A2865">
        <w:rPr>
          <w:bCs/>
          <w:sz w:val="28"/>
          <w:szCs w:val="28"/>
        </w:rPr>
        <w:t xml:space="preserve"> for rendering timely help </w:t>
      </w:r>
      <w:r>
        <w:rPr>
          <w:bCs/>
          <w:sz w:val="28"/>
          <w:szCs w:val="28"/>
        </w:rPr>
        <w:t>in</w:t>
      </w:r>
      <w:r w:rsidRPr="008A2865">
        <w:rPr>
          <w:bCs/>
          <w:sz w:val="28"/>
          <w:szCs w:val="28"/>
        </w:rPr>
        <w:t xml:space="preserve"> completin</w:t>
      </w:r>
      <w:r>
        <w:rPr>
          <w:bCs/>
          <w:sz w:val="28"/>
          <w:szCs w:val="28"/>
        </w:rPr>
        <w:t>g</w:t>
      </w:r>
      <w:r w:rsidRPr="008A2865">
        <w:rPr>
          <w:bCs/>
          <w:sz w:val="28"/>
          <w:szCs w:val="28"/>
        </w:rPr>
        <w:t xml:space="preserve"> this project</w:t>
      </w:r>
      <w:r>
        <w:rPr>
          <w:bCs/>
          <w:sz w:val="28"/>
          <w:szCs w:val="28"/>
        </w:rPr>
        <w:t xml:space="preserve"> successfully</w:t>
      </w:r>
      <w:r w:rsidRPr="008A2865">
        <w:rPr>
          <w:bCs/>
          <w:sz w:val="28"/>
          <w:szCs w:val="28"/>
        </w:rPr>
        <w:t>.</w:t>
      </w:r>
    </w:p>
    <w:p w14:paraId="3327D0CD" w14:textId="77777777" w:rsidR="0036140F" w:rsidRDefault="0036140F" w:rsidP="0036140F">
      <w:pPr>
        <w:adjustRightInd w:val="0"/>
        <w:spacing w:line="360" w:lineRule="auto"/>
        <w:jc w:val="both"/>
        <w:rPr>
          <w:bCs/>
          <w:sz w:val="28"/>
          <w:szCs w:val="28"/>
        </w:rPr>
      </w:pPr>
      <w:r w:rsidRPr="008A2865">
        <w:rPr>
          <w:bCs/>
          <w:sz w:val="28"/>
          <w:szCs w:val="28"/>
        </w:rPr>
        <w:t>We are gre</w:t>
      </w:r>
      <w:r>
        <w:rPr>
          <w:bCs/>
          <w:sz w:val="28"/>
          <w:szCs w:val="28"/>
        </w:rPr>
        <w:t xml:space="preserve">atly indebted to our guide </w:t>
      </w:r>
      <w:r>
        <w:rPr>
          <w:b/>
          <w:sz w:val="27"/>
        </w:rPr>
        <w:t>Mr. Arun Kumar S,</w:t>
      </w:r>
      <w:r>
        <w:rPr>
          <w:sz w:val="27"/>
        </w:rPr>
        <w:t xml:space="preserve"> </w:t>
      </w:r>
      <w:r>
        <w:rPr>
          <w:b/>
          <w:sz w:val="27"/>
        </w:rPr>
        <w:t>Assistant Professor</w:t>
      </w:r>
      <w:r>
        <w:rPr>
          <w:sz w:val="27"/>
        </w:rPr>
        <w:t xml:space="preserve"> </w:t>
      </w:r>
      <w:r>
        <w:rPr>
          <w:bCs/>
          <w:sz w:val="28"/>
          <w:szCs w:val="28"/>
        </w:rPr>
        <w:t xml:space="preserve">and Reviewer </w:t>
      </w:r>
      <w:r>
        <w:rPr>
          <w:b/>
          <w:sz w:val="27"/>
        </w:rPr>
        <w:t>Ms. Debasmita Mishra, Assistant Professor</w:t>
      </w:r>
      <w:r>
        <w:rPr>
          <w:bCs/>
          <w:sz w:val="28"/>
          <w:szCs w:val="28"/>
        </w:rPr>
        <w:t xml:space="preserve">, Presidency </w:t>
      </w:r>
      <w:r w:rsidRPr="00AF6637">
        <w:rPr>
          <w:bCs/>
          <w:sz w:val="28"/>
          <w:szCs w:val="28"/>
        </w:rPr>
        <w:t xml:space="preserve">School of </w:t>
      </w:r>
      <w:r>
        <w:rPr>
          <w:bCs/>
          <w:sz w:val="28"/>
          <w:szCs w:val="28"/>
        </w:rPr>
        <w:t xml:space="preserve">Computer Science and </w:t>
      </w:r>
      <w:r w:rsidRPr="008A2865">
        <w:rPr>
          <w:bCs/>
          <w:sz w:val="28"/>
          <w:szCs w:val="28"/>
        </w:rPr>
        <w:t xml:space="preserve">Engineering, Presidency University for </w:t>
      </w:r>
      <w:r w:rsidRPr="00E84B73">
        <w:rPr>
          <w:bCs/>
          <w:sz w:val="28"/>
          <w:szCs w:val="28"/>
        </w:rPr>
        <w:t>his</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 xml:space="preserve">providing us a chance to express our technical capabilities in every respect for the completion of the </w:t>
      </w:r>
      <w:r>
        <w:rPr>
          <w:bCs/>
          <w:sz w:val="28"/>
          <w:szCs w:val="28"/>
        </w:rPr>
        <w:t>internship</w:t>
      </w:r>
      <w:r w:rsidRPr="008A2865">
        <w:rPr>
          <w:bCs/>
          <w:sz w:val="28"/>
          <w:szCs w:val="28"/>
        </w:rPr>
        <w:t xml:space="preserve"> work.</w:t>
      </w:r>
    </w:p>
    <w:p w14:paraId="19820518" w14:textId="05B4A179" w:rsidR="0036140F" w:rsidRPr="00C7489D" w:rsidRDefault="0036140F" w:rsidP="0036140F">
      <w:pPr>
        <w:adjustRightInd w:val="0"/>
        <w:spacing w:line="360" w:lineRule="auto"/>
        <w:jc w:val="both"/>
        <w:rPr>
          <w:b/>
          <w:sz w:val="28"/>
          <w:szCs w:val="28"/>
        </w:rPr>
      </w:pPr>
      <w:r>
        <w:rPr>
          <w:bCs/>
          <w:sz w:val="28"/>
          <w:szCs w:val="28"/>
        </w:rPr>
        <w:t xml:space="preserve">We would like to convey our gratitude and heartfelt thanks to the PIP4001 Internship/University Project Coordinator </w:t>
      </w:r>
      <w:r>
        <w:rPr>
          <w:b/>
          <w:bCs/>
          <w:sz w:val="28"/>
          <w:szCs w:val="28"/>
        </w:rPr>
        <w:t xml:space="preserve">Mr. Md </w:t>
      </w:r>
      <w:r w:rsidR="00983332">
        <w:rPr>
          <w:b/>
          <w:bCs/>
          <w:sz w:val="28"/>
          <w:szCs w:val="28"/>
        </w:rPr>
        <w:t xml:space="preserve">Zia </w:t>
      </w:r>
      <w:proofErr w:type="spellStart"/>
      <w:r w:rsidR="00983332">
        <w:rPr>
          <w:b/>
          <w:bCs/>
          <w:sz w:val="28"/>
          <w:szCs w:val="28"/>
        </w:rPr>
        <w:t>ur</w:t>
      </w:r>
      <w:proofErr w:type="spellEnd"/>
      <w:r w:rsidR="00983332">
        <w:rPr>
          <w:b/>
          <w:bCs/>
          <w:sz w:val="28"/>
          <w:szCs w:val="28"/>
        </w:rPr>
        <w:t xml:space="preserve"> </w:t>
      </w:r>
      <w:proofErr w:type="gramStart"/>
      <w:r>
        <w:rPr>
          <w:b/>
          <w:bCs/>
          <w:sz w:val="28"/>
          <w:szCs w:val="28"/>
        </w:rPr>
        <w:t>Rahman  and</w:t>
      </w:r>
      <w:proofErr w:type="gramEnd"/>
      <w:r>
        <w:rPr>
          <w:b/>
          <w:bCs/>
          <w:sz w:val="28"/>
          <w:szCs w:val="28"/>
        </w:rPr>
        <w:t xml:space="preserve"> D</w:t>
      </w:r>
      <w:r w:rsidRPr="00CB6639">
        <w:rPr>
          <w:b/>
          <w:bCs/>
          <w:sz w:val="28"/>
          <w:szCs w:val="28"/>
        </w:rPr>
        <w:t xml:space="preserve">r. </w:t>
      </w:r>
      <w:r>
        <w:rPr>
          <w:b/>
          <w:bCs/>
          <w:sz w:val="28"/>
          <w:szCs w:val="28"/>
        </w:rPr>
        <w:t xml:space="preserve">Sampath A K, </w:t>
      </w:r>
      <w:r>
        <w:rPr>
          <w:bCs/>
          <w:sz w:val="28"/>
          <w:szCs w:val="28"/>
        </w:rPr>
        <w:t xml:space="preserve">department Project Coordinators and Git hub coordinator </w:t>
      </w:r>
      <w:r w:rsidRPr="00C7489D">
        <w:rPr>
          <w:b/>
          <w:sz w:val="28"/>
          <w:szCs w:val="28"/>
        </w:rPr>
        <w:t>Mr. Muthuraj.</w:t>
      </w:r>
    </w:p>
    <w:p w14:paraId="2C0A1B2C" w14:textId="77777777" w:rsidR="0036140F" w:rsidRPr="008A2865" w:rsidRDefault="0036140F" w:rsidP="0036140F">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758F7FE0" w14:textId="77777777" w:rsidR="0036140F" w:rsidRDefault="0036140F" w:rsidP="001526A7">
      <w:pPr>
        <w:adjustRightInd w:val="0"/>
        <w:spacing w:line="360" w:lineRule="auto"/>
        <w:jc w:val="right"/>
        <w:rPr>
          <w:bCs/>
          <w:sz w:val="28"/>
          <w:szCs w:val="28"/>
        </w:rPr>
      </w:pPr>
    </w:p>
    <w:p w14:paraId="6D6D2E49" w14:textId="018C11B2" w:rsidR="00C20F2F" w:rsidRPr="00C20F2F" w:rsidRDefault="00C20F2F" w:rsidP="001526A7">
      <w:pPr>
        <w:adjustRightInd w:val="0"/>
        <w:spacing w:line="360" w:lineRule="auto"/>
        <w:jc w:val="right"/>
        <w:rPr>
          <w:bCs/>
          <w:sz w:val="28"/>
          <w:szCs w:val="28"/>
        </w:rPr>
      </w:pPr>
      <w:r w:rsidRPr="00C20F2F">
        <w:rPr>
          <w:bCs/>
          <w:sz w:val="28"/>
          <w:szCs w:val="28"/>
        </w:rPr>
        <w:t xml:space="preserve">Misbah Anum </w:t>
      </w:r>
    </w:p>
    <w:p w14:paraId="74B8C7A1" w14:textId="02A4F8D9" w:rsidR="00C20F2F" w:rsidRPr="0036140F" w:rsidRDefault="0036140F" w:rsidP="0036140F">
      <w:pPr>
        <w:spacing w:after="132" w:line="259" w:lineRule="auto"/>
        <w:ind w:right="-9"/>
        <w:jc w:val="right"/>
        <w:rPr>
          <w:sz w:val="28"/>
        </w:rPr>
      </w:pPr>
      <w:r>
        <w:rPr>
          <w:sz w:val="28"/>
        </w:rPr>
        <w:t xml:space="preserve">Suhana Anjum </w:t>
      </w:r>
      <w:r w:rsidR="00C20F2F" w:rsidRPr="00C20F2F">
        <w:rPr>
          <w:bCs/>
          <w:sz w:val="28"/>
          <w:szCs w:val="28"/>
        </w:rPr>
        <w:t xml:space="preserve">                                                                                       </w:t>
      </w:r>
    </w:p>
    <w:p w14:paraId="22A4F9F4" w14:textId="37429B9E" w:rsidR="00EA0BC9" w:rsidRPr="00C20F2F" w:rsidRDefault="0036140F" w:rsidP="001526A7">
      <w:pPr>
        <w:adjustRightInd w:val="0"/>
        <w:spacing w:line="360" w:lineRule="auto"/>
        <w:jc w:val="right"/>
        <w:rPr>
          <w:bCs/>
          <w:sz w:val="28"/>
          <w:szCs w:val="28"/>
        </w:rPr>
      </w:pPr>
      <w:r w:rsidRPr="00C20F2F">
        <w:rPr>
          <w:bCs/>
          <w:sz w:val="28"/>
          <w:szCs w:val="28"/>
        </w:rPr>
        <w:t>Madhushree K M</w:t>
      </w:r>
    </w:p>
    <w:p w14:paraId="2E4DC669" w14:textId="0EBDA0A9" w:rsidR="00EA0BC9" w:rsidRPr="001526A7" w:rsidRDefault="00C20F2F" w:rsidP="001526A7">
      <w:pPr>
        <w:adjustRightInd w:val="0"/>
        <w:spacing w:line="360" w:lineRule="auto"/>
        <w:jc w:val="right"/>
        <w:rPr>
          <w:bCs/>
          <w:sz w:val="28"/>
          <w:szCs w:val="28"/>
        </w:rPr>
      </w:pPr>
      <w:r w:rsidRPr="00C20F2F">
        <w:rPr>
          <w:bCs/>
          <w:sz w:val="28"/>
          <w:szCs w:val="28"/>
        </w:rPr>
        <w:t>Syeda Taskiya Fathim</w:t>
      </w:r>
      <w:r w:rsidR="001526A7">
        <w:rPr>
          <w:bCs/>
          <w:sz w:val="28"/>
          <w:szCs w:val="28"/>
        </w:rPr>
        <w:t>a</w:t>
      </w:r>
    </w:p>
    <w:p w14:paraId="3E8C118A" w14:textId="2CF98068" w:rsidR="009A1234" w:rsidRDefault="009A1234" w:rsidP="001526A7">
      <w:pPr>
        <w:spacing w:line="360" w:lineRule="auto"/>
        <w:jc w:val="both"/>
      </w:pPr>
    </w:p>
    <w:p w14:paraId="1801D182" w14:textId="117DDDBF" w:rsidR="00EA0BC9" w:rsidRPr="006F7611" w:rsidRDefault="00691B90" w:rsidP="001526A7">
      <w:pPr>
        <w:spacing w:line="360" w:lineRule="auto"/>
        <w:jc w:val="center"/>
        <w:rPr>
          <w:sz w:val="18"/>
        </w:rPr>
      </w:pPr>
      <w:r w:rsidRPr="006F7611">
        <w:rPr>
          <w:b/>
          <w:sz w:val="32"/>
          <w:szCs w:val="36"/>
        </w:rPr>
        <w:lastRenderedPageBreak/>
        <w:t>LIST OF FIGURES</w:t>
      </w:r>
    </w:p>
    <w:p w14:paraId="18CF2AEA" w14:textId="77777777" w:rsidR="00EA0BC9" w:rsidRPr="00E70730" w:rsidRDefault="00EA0BC9" w:rsidP="001526A7">
      <w:pPr>
        <w:adjustRightInd w:val="0"/>
        <w:spacing w:line="360" w:lineRule="auto"/>
        <w:jc w:val="both"/>
        <w:rPr>
          <w:b/>
          <w:sz w:val="36"/>
          <w:szCs w:val="36"/>
        </w:rPr>
      </w:pPr>
    </w:p>
    <w:tbl>
      <w:tblPr>
        <w:tblW w:w="0" w:type="auto"/>
        <w:tblLook w:val="04A0" w:firstRow="1" w:lastRow="0" w:firstColumn="1" w:lastColumn="0" w:noHBand="0" w:noVBand="1"/>
      </w:tblPr>
      <w:tblGrid>
        <w:gridCol w:w="1010"/>
        <w:gridCol w:w="1592"/>
        <w:gridCol w:w="4983"/>
        <w:gridCol w:w="1335"/>
      </w:tblGrid>
      <w:tr w:rsidR="00EA0BC9" w:rsidRPr="00384FFA" w14:paraId="5EDFD8A7" w14:textId="77777777" w:rsidTr="001526A7">
        <w:tc>
          <w:tcPr>
            <w:tcW w:w="1010" w:type="dxa"/>
          </w:tcPr>
          <w:p w14:paraId="5EAE1FCF" w14:textId="77777777" w:rsidR="00EA0BC9" w:rsidRPr="00384FFA" w:rsidRDefault="00EA0BC9" w:rsidP="001526A7">
            <w:pPr>
              <w:adjustRightInd w:val="0"/>
              <w:spacing w:line="360" w:lineRule="auto"/>
              <w:jc w:val="both"/>
              <w:rPr>
                <w:b/>
                <w:sz w:val="24"/>
                <w:szCs w:val="24"/>
              </w:rPr>
            </w:pPr>
            <w:r w:rsidRPr="00384FFA">
              <w:rPr>
                <w:b/>
                <w:sz w:val="24"/>
                <w:szCs w:val="24"/>
              </w:rPr>
              <w:t>Sl. No.</w:t>
            </w:r>
          </w:p>
        </w:tc>
        <w:tc>
          <w:tcPr>
            <w:tcW w:w="1592" w:type="dxa"/>
          </w:tcPr>
          <w:p w14:paraId="59072901" w14:textId="77777777" w:rsidR="00EA0BC9" w:rsidRPr="00384FFA" w:rsidRDefault="00EA0BC9" w:rsidP="001526A7">
            <w:pPr>
              <w:adjustRightInd w:val="0"/>
              <w:spacing w:line="360" w:lineRule="auto"/>
              <w:jc w:val="both"/>
              <w:rPr>
                <w:b/>
                <w:sz w:val="24"/>
                <w:szCs w:val="24"/>
              </w:rPr>
            </w:pPr>
            <w:r w:rsidRPr="00384FFA">
              <w:rPr>
                <w:b/>
                <w:sz w:val="24"/>
                <w:szCs w:val="24"/>
              </w:rPr>
              <w:t>Figure Name</w:t>
            </w:r>
          </w:p>
        </w:tc>
        <w:tc>
          <w:tcPr>
            <w:tcW w:w="4983" w:type="dxa"/>
          </w:tcPr>
          <w:p w14:paraId="02BCFF48" w14:textId="77777777" w:rsidR="00EA0BC9" w:rsidRPr="00384FFA" w:rsidRDefault="00EA0BC9" w:rsidP="001526A7">
            <w:pPr>
              <w:adjustRightInd w:val="0"/>
              <w:spacing w:line="360" w:lineRule="auto"/>
              <w:jc w:val="both"/>
              <w:rPr>
                <w:b/>
                <w:sz w:val="24"/>
                <w:szCs w:val="24"/>
              </w:rPr>
            </w:pPr>
            <w:r w:rsidRPr="00384FFA">
              <w:rPr>
                <w:b/>
                <w:sz w:val="24"/>
                <w:szCs w:val="24"/>
              </w:rPr>
              <w:t>Caption</w:t>
            </w:r>
          </w:p>
        </w:tc>
        <w:tc>
          <w:tcPr>
            <w:tcW w:w="1335" w:type="dxa"/>
          </w:tcPr>
          <w:p w14:paraId="279A208F" w14:textId="77777777" w:rsidR="00EA0BC9" w:rsidRPr="00384FFA" w:rsidRDefault="00EA0BC9" w:rsidP="001526A7">
            <w:pPr>
              <w:adjustRightInd w:val="0"/>
              <w:spacing w:line="360" w:lineRule="auto"/>
              <w:jc w:val="both"/>
              <w:rPr>
                <w:b/>
                <w:sz w:val="24"/>
                <w:szCs w:val="24"/>
              </w:rPr>
            </w:pPr>
            <w:r w:rsidRPr="00384FFA">
              <w:rPr>
                <w:b/>
                <w:sz w:val="24"/>
                <w:szCs w:val="24"/>
              </w:rPr>
              <w:t>Page No.</w:t>
            </w:r>
          </w:p>
        </w:tc>
      </w:tr>
      <w:tr w:rsidR="00EA0BC9" w:rsidRPr="00384FFA" w14:paraId="485B5E31" w14:textId="77777777" w:rsidTr="00C67013">
        <w:trPr>
          <w:trHeight w:val="688"/>
        </w:trPr>
        <w:tc>
          <w:tcPr>
            <w:tcW w:w="1010" w:type="dxa"/>
          </w:tcPr>
          <w:p w14:paraId="4C87732E" w14:textId="425465DF" w:rsidR="000B2EBC" w:rsidRPr="00C67013" w:rsidRDefault="000B2EBC" w:rsidP="001160B8">
            <w:pPr>
              <w:pStyle w:val="ListParagraph"/>
              <w:numPr>
                <w:ilvl w:val="0"/>
                <w:numId w:val="44"/>
              </w:numPr>
              <w:adjustRightInd w:val="0"/>
              <w:spacing w:line="360" w:lineRule="auto"/>
              <w:jc w:val="both"/>
              <w:rPr>
                <w:sz w:val="24"/>
                <w:szCs w:val="24"/>
              </w:rPr>
            </w:pPr>
          </w:p>
        </w:tc>
        <w:tc>
          <w:tcPr>
            <w:tcW w:w="1592" w:type="dxa"/>
          </w:tcPr>
          <w:p w14:paraId="035A96DD" w14:textId="6ABD90FC" w:rsidR="000B2EBC" w:rsidRPr="00384FFA" w:rsidRDefault="00EA0BC9" w:rsidP="001526A7">
            <w:pPr>
              <w:adjustRightInd w:val="0"/>
              <w:spacing w:line="360" w:lineRule="auto"/>
              <w:jc w:val="both"/>
              <w:rPr>
                <w:sz w:val="24"/>
                <w:szCs w:val="24"/>
              </w:rPr>
            </w:pPr>
            <w:r w:rsidRPr="00384FFA">
              <w:rPr>
                <w:sz w:val="24"/>
                <w:szCs w:val="24"/>
              </w:rPr>
              <w:t>Figure 1.1</w:t>
            </w:r>
          </w:p>
        </w:tc>
        <w:tc>
          <w:tcPr>
            <w:tcW w:w="4983" w:type="dxa"/>
          </w:tcPr>
          <w:p w14:paraId="455A4605" w14:textId="5BCC5FD5" w:rsidR="000B2EBC" w:rsidRPr="00C67013" w:rsidRDefault="00983332" w:rsidP="00C67013">
            <w:pPr>
              <w:adjustRightInd w:val="0"/>
              <w:spacing w:line="360" w:lineRule="auto"/>
              <w:jc w:val="both"/>
              <w:rPr>
                <w:lang w:val="en-IN"/>
              </w:rPr>
            </w:pPr>
            <w:r w:rsidRPr="00983332">
              <w:rPr>
                <w:bCs/>
                <w:lang w:val="en-IN"/>
              </w:rPr>
              <w:t>EEG-Based Brain Activity Monitoring in a Comatose Patient</w:t>
            </w:r>
          </w:p>
        </w:tc>
        <w:tc>
          <w:tcPr>
            <w:tcW w:w="1335" w:type="dxa"/>
          </w:tcPr>
          <w:p w14:paraId="333D0E53" w14:textId="1BA9CA8E" w:rsidR="000B2EBC" w:rsidRPr="00384FFA" w:rsidRDefault="00287B61" w:rsidP="00771B5E">
            <w:pPr>
              <w:adjustRightInd w:val="0"/>
              <w:spacing w:line="360" w:lineRule="auto"/>
              <w:jc w:val="center"/>
              <w:rPr>
                <w:sz w:val="24"/>
                <w:szCs w:val="24"/>
              </w:rPr>
            </w:pPr>
            <w:r>
              <w:rPr>
                <w:sz w:val="24"/>
                <w:szCs w:val="24"/>
              </w:rPr>
              <w:t>1</w:t>
            </w:r>
          </w:p>
        </w:tc>
      </w:tr>
      <w:tr w:rsidR="00C67013" w:rsidRPr="00384FFA" w14:paraId="6BADBAB9" w14:textId="77777777" w:rsidTr="001526A7">
        <w:tc>
          <w:tcPr>
            <w:tcW w:w="1010" w:type="dxa"/>
          </w:tcPr>
          <w:p w14:paraId="714E9E0A" w14:textId="77777777" w:rsidR="00C67013" w:rsidRPr="00983332" w:rsidRDefault="00C67013" w:rsidP="001160B8">
            <w:pPr>
              <w:pStyle w:val="ListParagraph"/>
              <w:numPr>
                <w:ilvl w:val="0"/>
                <w:numId w:val="44"/>
              </w:numPr>
              <w:adjustRightInd w:val="0"/>
              <w:spacing w:line="360" w:lineRule="auto"/>
              <w:jc w:val="both"/>
              <w:rPr>
                <w:sz w:val="24"/>
                <w:szCs w:val="24"/>
              </w:rPr>
            </w:pPr>
          </w:p>
        </w:tc>
        <w:tc>
          <w:tcPr>
            <w:tcW w:w="1592" w:type="dxa"/>
          </w:tcPr>
          <w:p w14:paraId="24EB4EAD" w14:textId="77777777" w:rsidR="00C67013" w:rsidRDefault="00C67013" w:rsidP="00C67013">
            <w:pPr>
              <w:adjustRightInd w:val="0"/>
              <w:spacing w:line="360" w:lineRule="auto"/>
              <w:jc w:val="both"/>
              <w:rPr>
                <w:sz w:val="24"/>
                <w:szCs w:val="24"/>
              </w:rPr>
            </w:pPr>
            <w:r>
              <w:rPr>
                <w:sz w:val="24"/>
                <w:szCs w:val="24"/>
              </w:rPr>
              <w:t>Figure 1.2</w:t>
            </w:r>
          </w:p>
          <w:p w14:paraId="7011E8D4" w14:textId="77777777" w:rsidR="00C67013" w:rsidRPr="00384FFA" w:rsidRDefault="00C67013" w:rsidP="001526A7">
            <w:pPr>
              <w:adjustRightInd w:val="0"/>
              <w:spacing w:line="360" w:lineRule="auto"/>
              <w:jc w:val="both"/>
              <w:rPr>
                <w:sz w:val="24"/>
                <w:szCs w:val="24"/>
              </w:rPr>
            </w:pPr>
          </w:p>
        </w:tc>
        <w:tc>
          <w:tcPr>
            <w:tcW w:w="4983" w:type="dxa"/>
          </w:tcPr>
          <w:p w14:paraId="7A1E0F50" w14:textId="5C0517B2" w:rsidR="00C67013" w:rsidRPr="00C67013" w:rsidRDefault="00C67013" w:rsidP="00983332">
            <w:pPr>
              <w:adjustRightInd w:val="0"/>
              <w:spacing w:line="360" w:lineRule="auto"/>
              <w:jc w:val="both"/>
              <w:rPr>
                <w:bCs/>
                <w:sz w:val="24"/>
                <w:szCs w:val="24"/>
                <w:lang w:val="en-IN"/>
              </w:rPr>
            </w:pPr>
            <w:r w:rsidRPr="00983332">
              <w:rPr>
                <w:bCs/>
                <w:sz w:val="24"/>
                <w:szCs w:val="24"/>
                <w:lang w:val="en-IN"/>
              </w:rPr>
              <w:t>AI-Driven EEG Classification for Coma Diagnosis</w:t>
            </w:r>
          </w:p>
        </w:tc>
        <w:tc>
          <w:tcPr>
            <w:tcW w:w="1335" w:type="dxa"/>
          </w:tcPr>
          <w:p w14:paraId="6E3E6B78" w14:textId="5E525A69" w:rsidR="00C67013" w:rsidRDefault="00C67013" w:rsidP="00771B5E">
            <w:pPr>
              <w:adjustRightInd w:val="0"/>
              <w:spacing w:line="360" w:lineRule="auto"/>
              <w:jc w:val="center"/>
              <w:rPr>
                <w:sz w:val="24"/>
                <w:szCs w:val="24"/>
              </w:rPr>
            </w:pPr>
            <w:r>
              <w:rPr>
                <w:sz w:val="24"/>
                <w:szCs w:val="24"/>
              </w:rPr>
              <w:t>4</w:t>
            </w:r>
          </w:p>
        </w:tc>
      </w:tr>
      <w:tr w:rsidR="00C67013" w:rsidRPr="00384FFA" w14:paraId="5F496E77" w14:textId="77777777" w:rsidTr="001526A7">
        <w:tc>
          <w:tcPr>
            <w:tcW w:w="1010" w:type="dxa"/>
          </w:tcPr>
          <w:p w14:paraId="463D4889" w14:textId="77777777" w:rsidR="00C67013" w:rsidRPr="00983332" w:rsidRDefault="00C67013" w:rsidP="001160B8">
            <w:pPr>
              <w:pStyle w:val="ListParagraph"/>
              <w:numPr>
                <w:ilvl w:val="0"/>
                <w:numId w:val="44"/>
              </w:numPr>
              <w:adjustRightInd w:val="0"/>
              <w:spacing w:line="360" w:lineRule="auto"/>
              <w:jc w:val="both"/>
              <w:rPr>
                <w:sz w:val="24"/>
                <w:szCs w:val="24"/>
              </w:rPr>
            </w:pPr>
          </w:p>
        </w:tc>
        <w:tc>
          <w:tcPr>
            <w:tcW w:w="1592" w:type="dxa"/>
          </w:tcPr>
          <w:p w14:paraId="381484BD" w14:textId="032E6E76" w:rsidR="00C67013" w:rsidRDefault="00C67013" w:rsidP="00C67013">
            <w:pPr>
              <w:adjustRightInd w:val="0"/>
              <w:spacing w:line="360" w:lineRule="auto"/>
              <w:jc w:val="both"/>
              <w:rPr>
                <w:sz w:val="24"/>
                <w:szCs w:val="24"/>
              </w:rPr>
            </w:pPr>
            <w:r>
              <w:rPr>
                <w:sz w:val="24"/>
                <w:szCs w:val="24"/>
              </w:rPr>
              <w:t>Figure 3.1</w:t>
            </w:r>
          </w:p>
        </w:tc>
        <w:tc>
          <w:tcPr>
            <w:tcW w:w="4983" w:type="dxa"/>
          </w:tcPr>
          <w:p w14:paraId="06351FC1" w14:textId="4A6AEDB7" w:rsidR="00C67013" w:rsidRPr="00983332" w:rsidRDefault="00C67013" w:rsidP="00C67013">
            <w:pPr>
              <w:adjustRightInd w:val="0"/>
              <w:spacing w:line="360" w:lineRule="auto"/>
              <w:jc w:val="both"/>
              <w:rPr>
                <w:bCs/>
                <w:sz w:val="24"/>
                <w:szCs w:val="24"/>
                <w:lang w:val="en-IN"/>
              </w:rPr>
            </w:pPr>
            <w:r w:rsidRPr="00EF34B0">
              <w:rPr>
                <w:bCs/>
                <w:sz w:val="24"/>
                <w:szCs w:val="24"/>
                <w:lang w:val="en-IN"/>
              </w:rPr>
              <w:t>Flow of Existing Method</w:t>
            </w:r>
          </w:p>
        </w:tc>
        <w:tc>
          <w:tcPr>
            <w:tcW w:w="1335" w:type="dxa"/>
          </w:tcPr>
          <w:p w14:paraId="3F0FE177" w14:textId="13A076ED" w:rsidR="00C67013" w:rsidRDefault="00C67013" w:rsidP="00771B5E">
            <w:pPr>
              <w:adjustRightInd w:val="0"/>
              <w:spacing w:line="360" w:lineRule="auto"/>
              <w:jc w:val="center"/>
              <w:rPr>
                <w:sz w:val="24"/>
                <w:szCs w:val="24"/>
              </w:rPr>
            </w:pPr>
            <w:r>
              <w:rPr>
                <w:sz w:val="24"/>
                <w:szCs w:val="24"/>
              </w:rPr>
              <w:t>9</w:t>
            </w:r>
          </w:p>
        </w:tc>
      </w:tr>
      <w:tr w:rsidR="00DD70C0" w:rsidRPr="00384FFA" w14:paraId="04139CD9" w14:textId="77777777" w:rsidTr="001526A7">
        <w:tc>
          <w:tcPr>
            <w:tcW w:w="1010" w:type="dxa"/>
          </w:tcPr>
          <w:p w14:paraId="027C7887" w14:textId="77777777" w:rsidR="00DD70C0" w:rsidRPr="00983332" w:rsidRDefault="00DD70C0" w:rsidP="001160B8">
            <w:pPr>
              <w:pStyle w:val="ListParagraph"/>
              <w:numPr>
                <w:ilvl w:val="0"/>
                <w:numId w:val="44"/>
              </w:numPr>
              <w:adjustRightInd w:val="0"/>
              <w:spacing w:line="360" w:lineRule="auto"/>
              <w:jc w:val="both"/>
              <w:rPr>
                <w:sz w:val="24"/>
                <w:szCs w:val="24"/>
              </w:rPr>
            </w:pPr>
          </w:p>
        </w:tc>
        <w:tc>
          <w:tcPr>
            <w:tcW w:w="1592" w:type="dxa"/>
          </w:tcPr>
          <w:p w14:paraId="7C2874E8" w14:textId="058A8069" w:rsidR="00DD70C0" w:rsidRDefault="00DD70C0" w:rsidP="00C67013">
            <w:pPr>
              <w:adjustRightInd w:val="0"/>
              <w:spacing w:line="360" w:lineRule="auto"/>
              <w:jc w:val="both"/>
              <w:rPr>
                <w:sz w:val="24"/>
                <w:szCs w:val="24"/>
              </w:rPr>
            </w:pPr>
            <w:r w:rsidRPr="00885CEB">
              <w:rPr>
                <w:bCs/>
                <w:sz w:val="24"/>
                <w:szCs w:val="24"/>
              </w:rPr>
              <w:t xml:space="preserve">Figure </w:t>
            </w:r>
            <w:r>
              <w:rPr>
                <w:bCs/>
                <w:sz w:val="24"/>
                <w:szCs w:val="24"/>
              </w:rPr>
              <w:t>3</w:t>
            </w:r>
            <w:r w:rsidRPr="00885CEB">
              <w:rPr>
                <w:bCs/>
                <w:sz w:val="24"/>
                <w:szCs w:val="24"/>
              </w:rPr>
              <w:t>.</w:t>
            </w:r>
            <w:r>
              <w:rPr>
                <w:bCs/>
                <w:sz w:val="24"/>
                <w:szCs w:val="24"/>
              </w:rPr>
              <w:t>2</w:t>
            </w:r>
          </w:p>
        </w:tc>
        <w:tc>
          <w:tcPr>
            <w:tcW w:w="4983" w:type="dxa"/>
          </w:tcPr>
          <w:p w14:paraId="3719EC62" w14:textId="269DEF0E" w:rsidR="00DD70C0" w:rsidRPr="00EF34B0" w:rsidRDefault="00DD70C0" w:rsidP="00C67013">
            <w:pPr>
              <w:adjustRightInd w:val="0"/>
              <w:spacing w:line="360" w:lineRule="auto"/>
              <w:jc w:val="both"/>
              <w:rPr>
                <w:bCs/>
                <w:sz w:val="24"/>
                <w:szCs w:val="24"/>
                <w:lang w:val="en-IN"/>
              </w:rPr>
            </w:pPr>
            <w:r w:rsidRPr="00DA374C">
              <w:rPr>
                <w:bCs/>
              </w:rPr>
              <w:t>Support Vector Machine Model</w:t>
            </w:r>
          </w:p>
        </w:tc>
        <w:tc>
          <w:tcPr>
            <w:tcW w:w="1335" w:type="dxa"/>
          </w:tcPr>
          <w:p w14:paraId="788E3EFE" w14:textId="7A7FE1BC" w:rsidR="00DD70C0" w:rsidRDefault="00DD70C0" w:rsidP="00771B5E">
            <w:pPr>
              <w:adjustRightInd w:val="0"/>
              <w:spacing w:line="360" w:lineRule="auto"/>
              <w:jc w:val="center"/>
              <w:rPr>
                <w:sz w:val="24"/>
                <w:szCs w:val="24"/>
              </w:rPr>
            </w:pPr>
            <w:r>
              <w:rPr>
                <w:sz w:val="24"/>
                <w:szCs w:val="24"/>
              </w:rPr>
              <w:t>12</w:t>
            </w:r>
          </w:p>
        </w:tc>
      </w:tr>
      <w:tr w:rsidR="00C67013" w:rsidRPr="00384FFA" w14:paraId="6304ACDB" w14:textId="77777777" w:rsidTr="001526A7">
        <w:tc>
          <w:tcPr>
            <w:tcW w:w="1010" w:type="dxa"/>
          </w:tcPr>
          <w:p w14:paraId="6A255F0B" w14:textId="77777777" w:rsidR="00C67013" w:rsidRPr="00983332" w:rsidRDefault="00C67013" w:rsidP="001160B8">
            <w:pPr>
              <w:pStyle w:val="ListParagraph"/>
              <w:numPr>
                <w:ilvl w:val="0"/>
                <w:numId w:val="44"/>
              </w:numPr>
              <w:adjustRightInd w:val="0"/>
              <w:spacing w:line="360" w:lineRule="auto"/>
              <w:jc w:val="both"/>
              <w:rPr>
                <w:sz w:val="24"/>
                <w:szCs w:val="24"/>
              </w:rPr>
            </w:pPr>
          </w:p>
        </w:tc>
        <w:tc>
          <w:tcPr>
            <w:tcW w:w="1592" w:type="dxa"/>
          </w:tcPr>
          <w:p w14:paraId="36BC0FCC" w14:textId="27504457" w:rsidR="00C67013" w:rsidRDefault="00C67013" w:rsidP="00C67013">
            <w:pPr>
              <w:adjustRightInd w:val="0"/>
              <w:spacing w:line="360" w:lineRule="auto"/>
              <w:jc w:val="both"/>
              <w:rPr>
                <w:sz w:val="24"/>
                <w:szCs w:val="24"/>
              </w:rPr>
            </w:pPr>
            <w:r>
              <w:rPr>
                <w:sz w:val="24"/>
                <w:szCs w:val="24"/>
              </w:rPr>
              <w:t>Figure 4</w:t>
            </w:r>
            <w:r w:rsidRPr="00384FFA">
              <w:rPr>
                <w:sz w:val="24"/>
                <w:szCs w:val="24"/>
              </w:rPr>
              <w:t>.</w:t>
            </w:r>
            <w:r>
              <w:rPr>
                <w:sz w:val="24"/>
                <w:szCs w:val="24"/>
              </w:rPr>
              <w:t>1</w:t>
            </w:r>
          </w:p>
        </w:tc>
        <w:tc>
          <w:tcPr>
            <w:tcW w:w="4983" w:type="dxa"/>
          </w:tcPr>
          <w:p w14:paraId="67B6E70A" w14:textId="4D5A7C2C" w:rsidR="00C67013" w:rsidRPr="00EF34B0" w:rsidRDefault="00C67013" w:rsidP="00C67013">
            <w:pPr>
              <w:adjustRightInd w:val="0"/>
              <w:spacing w:line="360" w:lineRule="auto"/>
              <w:jc w:val="both"/>
              <w:rPr>
                <w:bCs/>
                <w:sz w:val="24"/>
                <w:szCs w:val="24"/>
                <w:lang w:val="en-IN"/>
              </w:rPr>
            </w:pPr>
            <w:r w:rsidRPr="00EF34B0">
              <w:rPr>
                <w:bCs/>
                <w:sz w:val="24"/>
                <w:szCs w:val="24"/>
                <w:lang w:val="en-IN"/>
              </w:rPr>
              <w:t xml:space="preserve">Flow of </w:t>
            </w:r>
            <w:r>
              <w:rPr>
                <w:bCs/>
                <w:sz w:val="24"/>
                <w:szCs w:val="24"/>
                <w:lang w:val="en-IN"/>
              </w:rPr>
              <w:t>proposed</w:t>
            </w:r>
            <w:r w:rsidRPr="00EF34B0">
              <w:rPr>
                <w:bCs/>
                <w:sz w:val="24"/>
                <w:szCs w:val="24"/>
                <w:lang w:val="en-IN"/>
              </w:rPr>
              <w:t xml:space="preserve"> Method</w:t>
            </w:r>
          </w:p>
        </w:tc>
        <w:tc>
          <w:tcPr>
            <w:tcW w:w="1335" w:type="dxa"/>
          </w:tcPr>
          <w:p w14:paraId="6ECA53FB" w14:textId="608CEAD4" w:rsidR="00C67013" w:rsidRDefault="00C67013" w:rsidP="00771B5E">
            <w:pPr>
              <w:adjustRightInd w:val="0"/>
              <w:spacing w:line="360" w:lineRule="auto"/>
              <w:jc w:val="center"/>
              <w:rPr>
                <w:sz w:val="24"/>
                <w:szCs w:val="24"/>
              </w:rPr>
            </w:pPr>
            <w:r>
              <w:rPr>
                <w:sz w:val="24"/>
                <w:szCs w:val="24"/>
              </w:rPr>
              <w:t>14</w:t>
            </w:r>
          </w:p>
        </w:tc>
      </w:tr>
      <w:tr w:rsidR="00DD70C0" w:rsidRPr="00384FFA" w14:paraId="29559782" w14:textId="77777777" w:rsidTr="001526A7">
        <w:tc>
          <w:tcPr>
            <w:tcW w:w="1010" w:type="dxa"/>
          </w:tcPr>
          <w:p w14:paraId="5B6D2682" w14:textId="77777777" w:rsidR="00DD70C0" w:rsidRPr="00983332" w:rsidRDefault="00DD70C0" w:rsidP="001160B8">
            <w:pPr>
              <w:pStyle w:val="ListParagraph"/>
              <w:numPr>
                <w:ilvl w:val="0"/>
                <w:numId w:val="44"/>
              </w:numPr>
              <w:adjustRightInd w:val="0"/>
              <w:spacing w:line="360" w:lineRule="auto"/>
              <w:jc w:val="both"/>
              <w:rPr>
                <w:sz w:val="24"/>
                <w:szCs w:val="24"/>
              </w:rPr>
            </w:pPr>
          </w:p>
        </w:tc>
        <w:tc>
          <w:tcPr>
            <w:tcW w:w="1592" w:type="dxa"/>
          </w:tcPr>
          <w:p w14:paraId="056B308E" w14:textId="790CE713" w:rsidR="00DD70C0" w:rsidRDefault="00DD70C0" w:rsidP="00C67013">
            <w:pPr>
              <w:adjustRightInd w:val="0"/>
              <w:spacing w:line="360" w:lineRule="auto"/>
              <w:jc w:val="both"/>
              <w:rPr>
                <w:sz w:val="24"/>
                <w:szCs w:val="24"/>
              </w:rPr>
            </w:pPr>
            <w:r w:rsidRPr="00885CEB">
              <w:rPr>
                <w:bCs/>
                <w:sz w:val="24"/>
                <w:szCs w:val="24"/>
              </w:rPr>
              <w:t xml:space="preserve">Figure </w:t>
            </w:r>
            <w:r>
              <w:rPr>
                <w:bCs/>
                <w:sz w:val="24"/>
                <w:szCs w:val="24"/>
              </w:rPr>
              <w:t>4</w:t>
            </w:r>
            <w:r w:rsidRPr="00885CEB">
              <w:rPr>
                <w:bCs/>
                <w:sz w:val="24"/>
                <w:szCs w:val="24"/>
              </w:rPr>
              <w:t>.</w:t>
            </w:r>
            <w:r>
              <w:rPr>
                <w:bCs/>
                <w:sz w:val="24"/>
                <w:szCs w:val="24"/>
              </w:rPr>
              <w:t>2</w:t>
            </w:r>
          </w:p>
        </w:tc>
        <w:tc>
          <w:tcPr>
            <w:tcW w:w="4983" w:type="dxa"/>
          </w:tcPr>
          <w:p w14:paraId="7C327D91" w14:textId="30B9A6E3" w:rsidR="00DD70C0" w:rsidRPr="00DD70C0" w:rsidRDefault="00DD70C0" w:rsidP="00DD70C0">
            <w:pPr>
              <w:spacing w:line="360" w:lineRule="auto"/>
              <w:rPr>
                <w:bCs/>
                <w:sz w:val="24"/>
                <w:szCs w:val="24"/>
              </w:rPr>
            </w:pPr>
            <w:r w:rsidRPr="00DA374C">
              <w:rPr>
                <w:bCs/>
              </w:rPr>
              <w:t>CNN N</w:t>
            </w:r>
            <w:r>
              <w:rPr>
                <w:bCs/>
              </w:rPr>
              <w:t>etwork Architecture</w:t>
            </w:r>
          </w:p>
        </w:tc>
        <w:tc>
          <w:tcPr>
            <w:tcW w:w="1335" w:type="dxa"/>
          </w:tcPr>
          <w:p w14:paraId="3808168B" w14:textId="1AD4C47A" w:rsidR="00DD70C0" w:rsidRDefault="00DD70C0" w:rsidP="00771B5E">
            <w:pPr>
              <w:adjustRightInd w:val="0"/>
              <w:spacing w:line="360" w:lineRule="auto"/>
              <w:jc w:val="center"/>
              <w:rPr>
                <w:sz w:val="24"/>
                <w:szCs w:val="24"/>
              </w:rPr>
            </w:pPr>
            <w:r>
              <w:rPr>
                <w:sz w:val="24"/>
                <w:szCs w:val="24"/>
              </w:rPr>
              <w:t>17</w:t>
            </w:r>
          </w:p>
        </w:tc>
      </w:tr>
      <w:tr w:rsidR="00DD70C0" w:rsidRPr="00384FFA" w14:paraId="77D7B23B" w14:textId="77777777" w:rsidTr="001526A7">
        <w:tc>
          <w:tcPr>
            <w:tcW w:w="1010" w:type="dxa"/>
          </w:tcPr>
          <w:p w14:paraId="4284DF1B" w14:textId="77777777" w:rsidR="00DD70C0" w:rsidRPr="00983332" w:rsidRDefault="00DD70C0" w:rsidP="001160B8">
            <w:pPr>
              <w:pStyle w:val="ListParagraph"/>
              <w:numPr>
                <w:ilvl w:val="0"/>
                <w:numId w:val="44"/>
              </w:numPr>
              <w:adjustRightInd w:val="0"/>
              <w:spacing w:line="360" w:lineRule="auto"/>
              <w:jc w:val="both"/>
              <w:rPr>
                <w:sz w:val="24"/>
                <w:szCs w:val="24"/>
              </w:rPr>
            </w:pPr>
          </w:p>
        </w:tc>
        <w:tc>
          <w:tcPr>
            <w:tcW w:w="1592" w:type="dxa"/>
          </w:tcPr>
          <w:p w14:paraId="7E6FE114" w14:textId="5CB1D5FE" w:rsidR="00DD70C0" w:rsidRDefault="00DD70C0" w:rsidP="00C67013">
            <w:pPr>
              <w:adjustRightInd w:val="0"/>
              <w:spacing w:line="360" w:lineRule="auto"/>
              <w:jc w:val="both"/>
              <w:rPr>
                <w:sz w:val="24"/>
                <w:szCs w:val="24"/>
              </w:rPr>
            </w:pPr>
            <w:r>
              <w:rPr>
                <w:sz w:val="24"/>
                <w:szCs w:val="24"/>
              </w:rPr>
              <w:t>Figure 9</w:t>
            </w:r>
            <w:r w:rsidRPr="00384FFA">
              <w:rPr>
                <w:sz w:val="24"/>
                <w:szCs w:val="24"/>
              </w:rPr>
              <w:t>.</w:t>
            </w:r>
            <w:r>
              <w:rPr>
                <w:sz w:val="24"/>
                <w:szCs w:val="24"/>
              </w:rPr>
              <w:t>1</w:t>
            </w:r>
          </w:p>
        </w:tc>
        <w:tc>
          <w:tcPr>
            <w:tcW w:w="4983" w:type="dxa"/>
          </w:tcPr>
          <w:p w14:paraId="251AA70A" w14:textId="28DD79D8" w:rsidR="00DD70C0" w:rsidRPr="00EF34B0" w:rsidRDefault="00DD70C0" w:rsidP="00C67013">
            <w:pPr>
              <w:adjustRightInd w:val="0"/>
              <w:spacing w:line="360" w:lineRule="auto"/>
              <w:jc w:val="both"/>
              <w:rPr>
                <w:bCs/>
                <w:sz w:val="24"/>
                <w:szCs w:val="24"/>
                <w:lang w:val="en-IN"/>
              </w:rPr>
            </w:pPr>
            <w:r w:rsidRPr="00DA374C">
              <w:rPr>
                <w:bCs/>
              </w:rPr>
              <w:t>Accuracy of CNN Classification</w:t>
            </w:r>
          </w:p>
        </w:tc>
        <w:tc>
          <w:tcPr>
            <w:tcW w:w="1335" w:type="dxa"/>
          </w:tcPr>
          <w:p w14:paraId="0A86FE55" w14:textId="268C6CF4" w:rsidR="00DD70C0" w:rsidRDefault="00DD70C0" w:rsidP="00771B5E">
            <w:pPr>
              <w:adjustRightInd w:val="0"/>
              <w:spacing w:line="360" w:lineRule="auto"/>
              <w:jc w:val="center"/>
              <w:rPr>
                <w:sz w:val="24"/>
                <w:szCs w:val="24"/>
              </w:rPr>
            </w:pPr>
            <w:r>
              <w:rPr>
                <w:sz w:val="24"/>
                <w:szCs w:val="24"/>
              </w:rPr>
              <w:t>35</w:t>
            </w:r>
          </w:p>
        </w:tc>
      </w:tr>
    </w:tbl>
    <w:p w14:paraId="7439680C" w14:textId="77777777" w:rsidR="00EA0BC9" w:rsidRDefault="00EA0BC9" w:rsidP="001526A7">
      <w:pPr>
        <w:adjustRightInd w:val="0"/>
        <w:spacing w:line="360" w:lineRule="auto"/>
        <w:jc w:val="both"/>
      </w:pPr>
    </w:p>
    <w:p w14:paraId="595983ED" w14:textId="77777777" w:rsidR="00EA0BC9" w:rsidRDefault="00EA0BC9" w:rsidP="001526A7">
      <w:pPr>
        <w:adjustRightInd w:val="0"/>
        <w:spacing w:line="360" w:lineRule="auto"/>
        <w:jc w:val="both"/>
      </w:pPr>
    </w:p>
    <w:p w14:paraId="5A2706C5" w14:textId="77777777" w:rsidR="00EA0BC9" w:rsidRDefault="00EA0BC9" w:rsidP="001526A7">
      <w:pPr>
        <w:adjustRightInd w:val="0"/>
        <w:spacing w:line="360" w:lineRule="auto"/>
        <w:jc w:val="both"/>
      </w:pPr>
    </w:p>
    <w:p w14:paraId="263B8E15" w14:textId="77777777" w:rsidR="00EA0BC9" w:rsidRDefault="00EA0BC9" w:rsidP="001526A7">
      <w:pPr>
        <w:adjustRightInd w:val="0"/>
        <w:spacing w:line="360" w:lineRule="auto"/>
        <w:jc w:val="both"/>
      </w:pPr>
    </w:p>
    <w:p w14:paraId="55C67F4A" w14:textId="77777777" w:rsidR="00EA0BC9" w:rsidRDefault="00EA0BC9" w:rsidP="001526A7">
      <w:pPr>
        <w:adjustRightInd w:val="0"/>
        <w:spacing w:line="360" w:lineRule="auto"/>
        <w:jc w:val="both"/>
      </w:pPr>
    </w:p>
    <w:p w14:paraId="3B0E148C" w14:textId="77777777" w:rsidR="00EA0BC9" w:rsidRDefault="00EA0BC9" w:rsidP="001526A7">
      <w:pPr>
        <w:adjustRightInd w:val="0"/>
        <w:spacing w:line="360" w:lineRule="auto"/>
        <w:jc w:val="both"/>
      </w:pPr>
    </w:p>
    <w:p w14:paraId="26371075" w14:textId="77777777" w:rsidR="00EA0BC9" w:rsidRDefault="00EA0BC9" w:rsidP="001526A7">
      <w:pPr>
        <w:adjustRightInd w:val="0"/>
        <w:spacing w:line="360" w:lineRule="auto"/>
        <w:jc w:val="both"/>
      </w:pPr>
    </w:p>
    <w:p w14:paraId="297F2AED" w14:textId="77777777" w:rsidR="00EA0BC9" w:rsidRDefault="00EA0BC9" w:rsidP="001526A7">
      <w:pPr>
        <w:adjustRightInd w:val="0"/>
        <w:spacing w:line="360" w:lineRule="auto"/>
        <w:jc w:val="both"/>
      </w:pPr>
    </w:p>
    <w:p w14:paraId="0E9E9872" w14:textId="77777777" w:rsidR="00EA0BC9" w:rsidRDefault="00EA0BC9" w:rsidP="001526A7">
      <w:pPr>
        <w:adjustRightInd w:val="0"/>
        <w:spacing w:line="360" w:lineRule="auto"/>
        <w:jc w:val="both"/>
      </w:pPr>
    </w:p>
    <w:p w14:paraId="754B18CA" w14:textId="77777777" w:rsidR="00EA0BC9" w:rsidRDefault="00EA0BC9" w:rsidP="001526A7">
      <w:pPr>
        <w:adjustRightInd w:val="0"/>
        <w:spacing w:line="360" w:lineRule="auto"/>
        <w:jc w:val="both"/>
      </w:pPr>
    </w:p>
    <w:p w14:paraId="5D02F33E" w14:textId="77777777" w:rsidR="00EA0BC9" w:rsidRDefault="00EA0BC9" w:rsidP="001526A7">
      <w:pPr>
        <w:adjustRightInd w:val="0"/>
        <w:spacing w:line="360" w:lineRule="auto"/>
        <w:jc w:val="both"/>
      </w:pPr>
    </w:p>
    <w:p w14:paraId="553A8716" w14:textId="77777777" w:rsidR="00EA0BC9" w:rsidRDefault="00EA0BC9" w:rsidP="001526A7">
      <w:pPr>
        <w:adjustRightInd w:val="0"/>
        <w:spacing w:line="360" w:lineRule="auto"/>
        <w:jc w:val="both"/>
      </w:pPr>
    </w:p>
    <w:p w14:paraId="415D309B" w14:textId="77777777" w:rsidR="00EA0BC9" w:rsidRDefault="00EA0BC9" w:rsidP="001526A7">
      <w:pPr>
        <w:adjustRightInd w:val="0"/>
        <w:spacing w:line="360" w:lineRule="auto"/>
        <w:jc w:val="both"/>
      </w:pPr>
    </w:p>
    <w:p w14:paraId="2F1E8D71" w14:textId="77777777" w:rsidR="00EA0BC9" w:rsidRDefault="00EA0BC9" w:rsidP="001526A7">
      <w:pPr>
        <w:adjustRightInd w:val="0"/>
        <w:spacing w:line="360" w:lineRule="auto"/>
        <w:jc w:val="both"/>
      </w:pPr>
    </w:p>
    <w:p w14:paraId="4224E771" w14:textId="77777777" w:rsidR="00EA0BC9" w:rsidRDefault="00EA0BC9" w:rsidP="001526A7">
      <w:pPr>
        <w:adjustRightInd w:val="0"/>
        <w:spacing w:line="360" w:lineRule="auto"/>
        <w:jc w:val="both"/>
      </w:pPr>
    </w:p>
    <w:p w14:paraId="1CCFA728" w14:textId="77777777" w:rsidR="00EA0BC9" w:rsidRDefault="00EA0BC9" w:rsidP="001526A7">
      <w:pPr>
        <w:adjustRightInd w:val="0"/>
        <w:spacing w:line="360" w:lineRule="auto"/>
        <w:jc w:val="both"/>
      </w:pPr>
    </w:p>
    <w:p w14:paraId="654C597C" w14:textId="77777777" w:rsidR="00EA0BC9" w:rsidRDefault="00EA0BC9" w:rsidP="001526A7">
      <w:pPr>
        <w:adjustRightInd w:val="0"/>
        <w:spacing w:line="360" w:lineRule="auto"/>
        <w:jc w:val="both"/>
      </w:pPr>
    </w:p>
    <w:p w14:paraId="3D11CD7A" w14:textId="77777777" w:rsidR="00EA0BC9" w:rsidRDefault="00EA0BC9" w:rsidP="001526A7">
      <w:pPr>
        <w:adjustRightInd w:val="0"/>
        <w:spacing w:line="360" w:lineRule="auto"/>
        <w:jc w:val="both"/>
      </w:pPr>
    </w:p>
    <w:p w14:paraId="6F049C95" w14:textId="77777777" w:rsidR="00EA0BC9" w:rsidRDefault="00EA0BC9" w:rsidP="001526A7">
      <w:pPr>
        <w:adjustRightInd w:val="0"/>
        <w:spacing w:line="360" w:lineRule="auto"/>
        <w:jc w:val="both"/>
      </w:pPr>
    </w:p>
    <w:p w14:paraId="5515BF86" w14:textId="77777777" w:rsidR="00EA0BC9" w:rsidRDefault="00EA0BC9" w:rsidP="001526A7">
      <w:pPr>
        <w:adjustRightInd w:val="0"/>
        <w:spacing w:line="360" w:lineRule="auto"/>
        <w:jc w:val="both"/>
      </w:pPr>
    </w:p>
    <w:p w14:paraId="2FA0FB04" w14:textId="0A356FF9" w:rsidR="00FB122B" w:rsidRDefault="00FB122B" w:rsidP="001526A7">
      <w:pPr>
        <w:spacing w:line="360" w:lineRule="auto"/>
        <w:ind w:left="39"/>
        <w:jc w:val="both"/>
        <w:rPr>
          <w:b/>
          <w:sz w:val="32"/>
          <w:u w:val="thick"/>
        </w:rPr>
      </w:pPr>
    </w:p>
    <w:p w14:paraId="2C13766F" w14:textId="77777777" w:rsidR="00C67013" w:rsidRDefault="00C67013" w:rsidP="00771B5E">
      <w:pPr>
        <w:spacing w:line="360" w:lineRule="auto"/>
        <w:jc w:val="both"/>
        <w:rPr>
          <w:b/>
          <w:sz w:val="32"/>
          <w:u w:val="thick"/>
        </w:rPr>
      </w:pPr>
    </w:p>
    <w:p w14:paraId="21992833" w14:textId="77777777" w:rsidR="00771B5E" w:rsidRDefault="00771B5E" w:rsidP="00771B5E">
      <w:pPr>
        <w:spacing w:line="360" w:lineRule="auto"/>
        <w:jc w:val="both"/>
        <w:rPr>
          <w:b/>
          <w:sz w:val="32"/>
          <w:u w:val="thick"/>
        </w:rPr>
      </w:pPr>
    </w:p>
    <w:p w14:paraId="5823D41A" w14:textId="718CCE39" w:rsidR="00C67013" w:rsidRPr="00C67013" w:rsidRDefault="00EA0BC9" w:rsidP="00C67013">
      <w:pPr>
        <w:spacing w:line="360" w:lineRule="auto"/>
        <w:ind w:left="39"/>
        <w:jc w:val="center"/>
        <w:rPr>
          <w:b/>
          <w:sz w:val="32"/>
        </w:rPr>
      </w:pPr>
      <w:r w:rsidRPr="004C1306">
        <w:rPr>
          <w:b/>
          <w:sz w:val="32"/>
        </w:rPr>
        <w:t>TABLE OF CONTENTS</w:t>
      </w:r>
    </w:p>
    <w:p w14:paraId="2815D5E9" w14:textId="77777777" w:rsidR="00EA0BC9" w:rsidRDefault="00EA0BC9" w:rsidP="001526A7">
      <w:pPr>
        <w:pStyle w:val="BodyText"/>
        <w:spacing w:before="5" w:line="360" w:lineRule="auto"/>
        <w:jc w:val="both"/>
        <w:rPr>
          <w:b/>
          <w:sz w:val="11"/>
        </w:rPr>
      </w:pPr>
    </w:p>
    <w:tbl>
      <w:tblPr>
        <w:tblW w:w="10349" w:type="dxa"/>
        <w:tblInd w:w="117" w:type="dxa"/>
        <w:tblLayout w:type="fixed"/>
        <w:tblCellMar>
          <w:left w:w="0" w:type="dxa"/>
          <w:right w:w="0" w:type="dxa"/>
        </w:tblCellMar>
        <w:tblLook w:val="01E0" w:firstRow="1" w:lastRow="1" w:firstColumn="1" w:lastColumn="1" w:noHBand="0" w:noVBand="0"/>
      </w:tblPr>
      <w:tblGrid>
        <w:gridCol w:w="1824"/>
        <w:gridCol w:w="4695"/>
        <w:gridCol w:w="1915"/>
        <w:gridCol w:w="1915"/>
      </w:tblGrid>
      <w:tr w:rsidR="00EA0BC9" w14:paraId="4625FB64" w14:textId="77777777" w:rsidTr="00623235">
        <w:trPr>
          <w:gridAfter w:val="1"/>
          <w:wAfter w:w="1915" w:type="dxa"/>
          <w:trHeight w:val="397"/>
        </w:trPr>
        <w:tc>
          <w:tcPr>
            <w:tcW w:w="1824" w:type="dxa"/>
            <w:vAlign w:val="center"/>
          </w:tcPr>
          <w:p w14:paraId="68BC0988" w14:textId="77777777" w:rsidR="00EA0BC9" w:rsidRDefault="00EA0BC9" w:rsidP="001526A7">
            <w:pPr>
              <w:pStyle w:val="TableParagraph"/>
              <w:spacing w:line="360" w:lineRule="auto"/>
              <w:ind w:left="50"/>
              <w:jc w:val="both"/>
              <w:rPr>
                <w:b/>
                <w:sz w:val="24"/>
              </w:rPr>
            </w:pPr>
            <w:r>
              <w:rPr>
                <w:b/>
                <w:sz w:val="24"/>
              </w:rPr>
              <w:t>CHAPTER NO.</w:t>
            </w:r>
          </w:p>
        </w:tc>
        <w:tc>
          <w:tcPr>
            <w:tcW w:w="4695" w:type="dxa"/>
            <w:vAlign w:val="center"/>
          </w:tcPr>
          <w:p w14:paraId="10C6A7F6" w14:textId="77777777" w:rsidR="00EA0BC9" w:rsidRDefault="00EA0BC9" w:rsidP="001526A7">
            <w:pPr>
              <w:pStyle w:val="TableParagraph"/>
              <w:spacing w:line="360" w:lineRule="auto"/>
              <w:ind w:left="207"/>
              <w:jc w:val="both"/>
              <w:rPr>
                <w:b/>
                <w:sz w:val="24"/>
              </w:rPr>
            </w:pPr>
            <w:r>
              <w:rPr>
                <w:b/>
                <w:sz w:val="24"/>
              </w:rPr>
              <w:t>TITLE</w:t>
            </w:r>
          </w:p>
        </w:tc>
        <w:tc>
          <w:tcPr>
            <w:tcW w:w="1915" w:type="dxa"/>
            <w:vAlign w:val="center"/>
          </w:tcPr>
          <w:p w14:paraId="30263E04" w14:textId="77777777" w:rsidR="00EA0BC9" w:rsidRDefault="00EA0BC9" w:rsidP="001526A7">
            <w:pPr>
              <w:pStyle w:val="TableParagraph"/>
              <w:spacing w:line="360" w:lineRule="auto"/>
              <w:ind w:right="49"/>
              <w:jc w:val="both"/>
              <w:rPr>
                <w:b/>
                <w:sz w:val="24"/>
              </w:rPr>
            </w:pPr>
            <w:r>
              <w:rPr>
                <w:b/>
                <w:sz w:val="24"/>
              </w:rPr>
              <w:t>PAGE</w:t>
            </w:r>
            <w:r>
              <w:rPr>
                <w:b/>
                <w:spacing w:val="55"/>
                <w:sz w:val="24"/>
              </w:rPr>
              <w:t xml:space="preserve"> </w:t>
            </w:r>
            <w:r>
              <w:rPr>
                <w:b/>
                <w:sz w:val="24"/>
              </w:rPr>
              <w:t>NO.</w:t>
            </w:r>
          </w:p>
        </w:tc>
      </w:tr>
      <w:tr w:rsidR="00EA0BC9" w14:paraId="3D199043" w14:textId="77777777" w:rsidTr="00983332">
        <w:trPr>
          <w:gridAfter w:val="1"/>
          <w:wAfter w:w="1915" w:type="dxa"/>
          <w:trHeight w:val="1990"/>
        </w:trPr>
        <w:tc>
          <w:tcPr>
            <w:tcW w:w="1824" w:type="dxa"/>
          </w:tcPr>
          <w:p w14:paraId="3A2A004C" w14:textId="77777777" w:rsidR="00EA0BC9" w:rsidRDefault="00EA0BC9" w:rsidP="001526A7">
            <w:pPr>
              <w:pStyle w:val="TableParagraph"/>
              <w:spacing w:line="360" w:lineRule="auto"/>
              <w:jc w:val="both"/>
              <w:rPr>
                <w:sz w:val="24"/>
              </w:rPr>
            </w:pPr>
          </w:p>
        </w:tc>
        <w:tc>
          <w:tcPr>
            <w:tcW w:w="4695" w:type="dxa"/>
          </w:tcPr>
          <w:p w14:paraId="4376CC17" w14:textId="4E24A6D7" w:rsidR="00CD7DF3" w:rsidRDefault="00CD7DF3" w:rsidP="001526A7">
            <w:pPr>
              <w:pStyle w:val="TableParagraph"/>
              <w:spacing w:before="118" w:line="360" w:lineRule="auto"/>
              <w:ind w:left="207" w:right="1348"/>
              <w:jc w:val="both"/>
              <w:rPr>
                <w:b/>
                <w:sz w:val="24"/>
              </w:rPr>
            </w:pPr>
            <w:r>
              <w:rPr>
                <w:b/>
                <w:sz w:val="24"/>
              </w:rPr>
              <w:t>CERTIFICATE</w:t>
            </w:r>
          </w:p>
          <w:p w14:paraId="478847FD" w14:textId="2764F68C" w:rsidR="00CD7DF3" w:rsidRDefault="00CD7DF3" w:rsidP="001526A7">
            <w:pPr>
              <w:pStyle w:val="TableParagraph"/>
              <w:spacing w:before="118" w:line="360" w:lineRule="auto"/>
              <w:ind w:left="207" w:right="1348"/>
              <w:jc w:val="both"/>
              <w:rPr>
                <w:b/>
                <w:sz w:val="24"/>
              </w:rPr>
            </w:pPr>
            <w:r>
              <w:rPr>
                <w:b/>
                <w:sz w:val="24"/>
              </w:rPr>
              <w:t>DECLARATION</w:t>
            </w:r>
          </w:p>
          <w:p w14:paraId="785A3CB2" w14:textId="69FEA83B" w:rsidR="00CD7DF3" w:rsidRDefault="00EA0BC9" w:rsidP="00983332">
            <w:pPr>
              <w:pStyle w:val="TableParagraph"/>
              <w:spacing w:before="118" w:line="360" w:lineRule="auto"/>
              <w:ind w:left="207" w:right="1348"/>
              <w:jc w:val="both"/>
              <w:rPr>
                <w:b/>
                <w:sz w:val="24"/>
              </w:rPr>
            </w:pPr>
            <w:r>
              <w:rPr>
                <w:b/>
                <w:sz w:val="24"/>
              </w:rPr>
              <w:t>ABSTRACT ACKNOWLEDGMENT</w:t>
            </w:r>
          </w:p>
        </w:tc>
        <w:tc>
          <w:tcPr>
            <w:tcW w:w="1915" w:type="dxa"/>
            <w:vAlign w:val="center"/>
          </w:tcPr>
          <w:p w14:paraId="38D777BE" w14:textId="2E227D29" w:rsidR="00EA0BC9" w:rsidRDefault="00EA0BC9" w:rsidP="001526A7">
            <w:pPr>
              <w:pStyle w:val="TableParagraph"/>
              <w:spacing w:before="118" w:line="360" w:lineRule="auto"/>
              <w:ind w:right="14"/>
              <w:jc w:val="both"/>
              <w:rPr>
                <w:b/>
                <w:sz w:val="24"/>
              </w:rPr>
            </w:pPr>
          </w:p>
        </w:tc>
      </w:tr>
      <w:tr w:rsidR="00EA0BC9" w14:paraId="18FE77C6" w14:textId="77777777" w:rsidTr="00983332">
        <w:trPr>
          <w:gridAfter w:val="1"/>
          <w:wAfter w:w="1915" w:type="dxa"/>
          <w:trHeight w:val="545"/>
        </w:trPr>
        <w:tc>
          <w:tcPr>
            <w:tcW w:w="1824" w:type="dxa"/>
            <w:vAlign w:val="center"/>
          </w:tcPr>
          <w:p w14:paraId="1E5154E6" w14:textId="77777777" w:rsidR="00EA0BC9" w:rsidRDefault="00EA0BC9" w:rsidP="001526A7">
            <w:pPr>
              <w:pStyle w:val="TableParagraph"/>
              <w:spacing w:before="1" w:line="360" w:lineRule="auto"/>
              <w:jc w:val="center"/>
              <w:rPr>
                <w:b/>
                <w:sz w:val="24"/>
              </w:rPr>
            </w:pPr>
            <w:r>
              <w:rPr>
                <w:b/>
                <w:sz w:val="24"/>
              </w:rPr>
              <w:t>1.</w:t>
            </w:r>
          </w:p>
        </w:tc>
        <w:tc>
          <w:tcPr>
            <w:tcW w:w="4695" w:type="dxa"/>
            <w:vAlign w:val="center"/>
          </w:tcPr>
          <w:p w14:paraId="007FF6F0" w14:textId="77777777" w:rsidR="00EA0BC9" w:rsidRDefault="00EA0BC9" w:rsidP="004C1306">
            <w:pPr>
              <w:pStyle w:val="TableParagraph"/>
              <w:spacing w:before="1" w:line="360" w:lineRule="auto"/>
              <w:jc w:val="both"/>
              <w:rPr>
                <w:b/>
                <w:sz w:val="24"/>
              </w:rPr>
            </w:pPr>
            <w:r>
              <w:rPr>
                <w:b/>
                <w:sz w:val="24"/>
              </w:rPr>
              <w:t>INTRODUCTION</w:t>
            </w:r>
          </w:p>
        </w:tc>
        <w:tc>
          <w:tcPr>
            <w:tcW w:w="1915" w:type="dxa"/>
            <w:vAlign w:val="center"/>
          </w:tcPr>
          <w:p w14:paraId="4830F39C" w14:textId="7A5ECF11" w:rsidR="00EA0BC9" w:rsidRDefault="00691B90" w:rsidP="001526A7">
            <w:pPr>
              <w:pStyle w:val="TableParagraph"/>
              <w:spacing w:line="360" w:lineRule="auto"/>
              <w:jc w:val="center"/>
              <w:rPr>
                <w:sz w:val="24"/>
              </w:rPr>
            </w:pPr>
            <w:r>
              <w:rPr>
                <w:sz w:val="24"/>
              </w:rPr>
              <w:t>1</w:t>
            </w:r>
          </w:p>
        </w:tc>
      </w:tr>
      <w:tr w:rsidR="00EA0BC9" w14:paraId="430650B3" w14:textId="77777777" w:rsidTr="00983332">
        <w:trPr>
          <w:gridAfter w:val="1"/>
          <w:wAfter w:w="1915" w:type="dxa"/>
          <w:trHeight w:val="568"/>
        </w:trPr>
        <w:tc>
          <w:tcPr>
            <w:tcW w:w="1824" w:type="dxa"/>
            <w:vAlign w:val="center"/>
          </w:tcPr>
          <w:p w14:paraId="7545AC89" w14:textId="77777777" w:rsidR="00EA0BC9" w:rsidRDefault="00EA0BC9" w:rsidP="001526A7">
            <w:pPr>
              <w:pStyle w:val="TableParagraph"/>
              <w:spacing w:line="360" w:lineRule="auto"/>
              <w:jc w:val="center"/>
              <w:rPr>
                <w:sz w:val="24"/>
              </w:rPr>
            </w:pPr>
          </w:p>
        </w:tc>
        <w:tc>
          <w:tcPr>
            <w:tcW w:w="4695" w:type="dxa"/>
          </w:tcPr>
          <w:p w14:paraId="0CF8FA29" w14:textId="25168FDA" w:rsidR="00EA0BC9" w:rsidRDefault="00691B90" w:rsidP="001526A7">
            <w:pPr>
              <w:pStyle w:val="TableParagraph"/>
              <w:tabs>
                <w:tab w:val="left" w:pos="1573"/>
              </w:tabs>
              <w:spacing w:before="114" w:line="360" w:lineRule="auto"/>
              <w:jc w:val="both"/>
              <w:rPr>
                <w:sz w:val="24"/>
              </w:rPr>
            </w:pPr>
            <w:r>
              <w:rPr>
                <w:sz w:val="24"/>
              </w:rPr>
              <w:t xml:space="preserve">1.1 </w:t>
            </w:r>
            <w:r w:rsidR="002576C3" w:rsidRPr="000B2EBC">
              <w:rPr>
                <w:sz w:val="24"/>
              </w:rPr>
              <w:t xml:space="preserve">Brain </w:t>
            </w:r>
            <w:r w:rsidR="002576C3" w:rsidRPr="00D813D1">
              <w:rPr>
                <w:bCs/>
                <w:sz w:val="24"/>
                <w:lang w:val="en-IN"/>
              </w:rPr>
              <w:t>Activity Monitoring in Coma Patients: An Overview</w:t>
            </w:r>
          </w:p>
        </w:tc>
        <w:tc>
          <w:tcPr>
            <w:tcW w:w="1915" w:type="dxa"/>
            <w:vAlign w:val="center"/>
          </w:tcPr>
          <w:p w14:paraId="46A1AA12" w14:textId="77777777" w:rsidR="00EA0BC9" w:rsidRDefault="00EA0BC9" w:rsidP="001526A7">
            <w:pPr>
              <w:pStyle w:val="TableParagraph"/>
              <w:spacing w:before="114" w:line="360" w:lineRule="auto"/>
              <w:jc w:val="center"/>
              <w:rPr>
                <w:sz w:val="24"/>
              </w:rPr>
            </w:pPr>
            <w:r>
              <w:rPr>
                <w:sz w:val="24"/>
              </w:rPr>
              <w:t>1</w:t>
            </w:r>
          </w:p>
        </w:tc>
      </w:tr>
      <w:tr w:rsidR="00EA0BC9" w14:paraId="441D6754" w14:textId="77777777" w:rsidTr="00623235">
        <w:trPr>
          <w:gridAfter w:val="1"/>
          <w:wAfter w:w="1915" w:type="dxa"/>
          <w:trHeight w:val="413"/>
        </w:trPr>
        <w:tc>
          <w:tcPr>
            <w:tcW w:w="1824" w:type="dxa"/>
            <w:vAlign w:val="center"/>
          </w:tcPr>
          <w:p w14:paraId="6452CCE6" w14:textId="77777777" w:rsidR="00EA0BC9" w:rsidRDefault="00EA0BC9" w:rsidP="001526A7">
            <w:pPr>
              <w:pStyle w:val="TableParagraph"/>
              <w:spacing w:line="360" w:lineRule="auto"/>
              <w:jc w:val="center"/>
              <w:rPr>
                <w:sz w:val="24"/>
              </w:rPr>
            </w:pPr>
          </w:p>
        </w:tc>
        <w:tc>
          <w:tcPr>
            <w:tcW w:w="4695" w:type="dxa"/>
          </w:tcPr>
          <w:p w14:paraId="578B86A5" w14:textId="3D02F9F2" w:rsidR="00EA0BC9" w:rsidRDefault="000B2EBC" w:rsidP="001526A7">
            <w:pPr>
              <w:pStyle w:val="TableParagraph"/>
              <w:tabs>
                <w:tab w:val="left" w:pos="1333"/>
              </w:tabs>
              <w:spacing w:before="45" w:line="360" w:lineRule="auto"/>
              <w:jc w:val="both"/>
              <w:rPr>
                <w:sz w:val="24"/>
              </w:rPr>
            </w:pPr>
            <w:r>
              <w:rPr>
                <w:sz w:val="24"/>
              </w:rPr>
              <w:t xml:space="preserve">   </w:t>
            </w:r>
            <w:r w:rsidRPr="000B2EBC">
              <w:rPr>
                <w:sz w:val="24"/>
              </w:rPr>
              <w:t>1.1.1</w:t>
            </w:r>
            <w:r w:rsidR="002576C3">
              <w:rPr>
                <w:sz w:val="24"/>
              </w:rPr>
              <w:t xml:space="preserve"> </w:t>
            </w:r>
            <w:r w:rsidR="002576C3" w:rsidRPr="000B2EBC">
              <w:rPr>
                <w:sz w:val="24"/>
              </w:rPr>
              <w:t xml:space="preserve">Challenges in </w:t>
            </w:r>
            <w:r w:rsidR="002576C3" w:rsidRPr="00D813D1">
              <w:rPr>
                <w:sz w:val="24"/>
                <w:lang w:val="en-IN"/>
              </w:rPr>
              <w:t>EEG-Based Coma Diagnosis</w:t>
            </w:r>
          </w:p>
        </w:tc>
        <w:tc>
          <w:tcPr>
            <w:tcW w:w="1915" w:type="dxa"/>
            <w:vAlign w:val="center"/>
          </w:tcPr>
          <w:p w14:paraId="1EB941C8" w14:textId="670DFEE3" w:rsidR="00EA0BC9" w:rsidRDefault="000B2EBC" w:rsidP="001526A7">
            <w:pPr>
              <w:pStyle w:val="TableParagraph"/>
              <w:spacing w:before="45" w:line="360" w:lineRule="auto"/>
              <w:jc w:val="center"/>
              <w:rPr>
                <w:sz w:val="24"/>
              </w:rPr>
            </w:pPr>
            <w:r>
              <w:rPr>
                <w:sz w:val="24"/>
              </w:rPr>
              <w:t>1</w:t>
            </w:r>
          </w:p>
        </w:tc>
      </w:tr>
      <w:tr w:rsidR="00EA0BC9" w14:paraId="591CBB29" w14:textId="77777777" w:rsidTr="00623235">
        <w:trPr>
          <w:gridAfter w:val="1"/>
          <w:wAfter w:w="1915" w:type="dxa"/>
          <w:trHeight w:val="413"/>
        </w:trPr>
        <w:tc>
          <w:tcPr>
            <w:tcW w:w="1824" w:type="dxa"/>
            <w:vAlign w:val="center"/>
          </w:tcPr>
          <w:p w14:paraId="3711DAE8" w14:textId="77777777" w:rsidR="00EA0BC9" w:rsidRDefault="00EA0BC9" w:rsidP="001526A7">
            <w:pPr>
              <w:pStyle w:val="TableParagraph"/>
              <w:spacing w:line="360" w:lineRule="auto"/>
              <w:jc w:val="center"/>
              <w:rPr>
                <w:sz w:val="24"/>
              </w:rPr>
            </w:pPr>
          </w:p>
        </w:tc>
        <w:tc>
          <w:tcPr>
            <w:tcW w:w="4695" w:type="dxa"/>
          </w:tcPr>
          <w:p w14:paraId="4307C482" w14:textId="52ED104D" w:rsidR="00EA0BC9" w:rsidRDefault="002576C3" w:rsidP="001526A7">
            <w:pPr>
              <w:pStyle w:val="TableParagraph"/>
              <w:tabs>
                <w:tab w:val="left" w:pos="2533"/>
              </w:tabs>
              <w:spacing w:before="44" w:line="360" w:lineRule="auto"/>
              <w:jc w:val="both"/>
              <w:rPr>
                <w:sz w:val="24"/>
              </w:rPr>
            </w:pPr>
            <w:r w:rsidRPr="00D813D1">
              <w:rPr>
                <w:sz w:val="24"/>
              </w:rPr>
              <w:t xml:space="preserve">1.2 The Role of AI in Brain </w:t>
            </w:r>
            <w:r w:rsidRPr="00D813D1">
              <w:rPr>
                <w:sz w:val="24"/>
                <w:lang w:val="en-IN"/>
              </w:rPr>
              <w:t>Activity Classification</w:t>
            </w:r>
          </w:p>
        </w:tc>
        <w:tc>
          <w:tcPr>
            <w:tcW w:w="1915" w:type="dxa"/>
            <w:vAlign w:val="center"/>
          </w:tcPr>
          <w:p w14:paraId="1C0A7AFB" w14:textId="6F7B8E26" w:rsidR="00EA0BC9" w:rsidRDefault="00891F45" w:rsidP="001526A7">
            <w:pPr>
              <w:pStyle w:val="TableParagraph"/>
              <w:spacing w:before="44" w:line="360" w:lineRule="auto"/>
              <w:jc w:val="center"/>
              <w:rPr>
                <w:sz w:val="24"/>
              </w:rPr>
            </w:pPr>
            <w:r>
              <w:rPr>
                <w:sz w:val="24"/>
              </w:rPr>
              <w:t>2</w:t>
            </w:r>
          </w:p>
        </w:tc>
      </w:tr>
      <w:tr w:rsidR="00EA0BC9" w14:paraId="5F3A3368" w14:textId="77777777" w:rsidTr="00623235">
        <w:trPr>
          <w:gridAfter w:val="1"/>
          <w:wAfter w:w="1915" w:type="dxa"/>
          <w:trHeight w:val="413"/>
        </w:trPr>
        <w:tc>
          <w:tcPr>
            <w:tcW w:w="1824" w:type="dxa"/>
            <w:vAlign w:val="center"/>
          </w:tcPr>
          <w:p w14:paraId="3E44F4C7" w14:textId="77777777" w:rsidR="00EA0BC9" w:rsidRDefault="00EA0BC9" w:rsidP="001526A7">
            <w:pPr>
              <w:pStyle w:val="TableParagraph"/>
              <w:spacing w:line="360" w:lineRule="auto"/>
              <w:jc w:val="center"/>
              <w:rPr>
                <w:sz w:val="24"/>
              </w:rPr>
            </w:pPr>
          </w:p>
        </w:tc>
        <w:tc>
          <w:tcPr>
            <w:tcW w:w="4695" w:type="dxa"/>
          </w:tcPr>
          <w:p w14:paraId="766F4ACF" w14:textId="18D7877D" w:rsidR="00623235" w:rsidRDefault="000B2EBC" w:rsidP="00623235">
            <w:pPr>
              <w:pStyle w:val="TableParagraph"/>
              <w:spacing w:before="45" w:line="360" w:lineRule="auto"/>
              <w:jc w:val="both"/>
              <w:rPr>
                <w:sz w:val="24"/>
              </w:rPr>
            </w:pPr>
            <w:r w:rsidRPr="000B2EBC">
              <w:rPr>
                <w:sz w:val="24"/>
              </w:rPr>
              <w:t>1.3 Proposed Hybrid Model for Brain Tumor Detection</w:t>
            </w:r>
          </w:p>
        </w:tc>
        <w:tc>
          <w:tcPr>
            <w:tcW w:w="1915" w:type="dxa"/>
            <w:vAlign w:val="center"/>
          </w:tcPr>
          <w:p w14:paraId="2695E335" w14:textId="3E316BBB" w:rsidR="00EA0BC9" w:rsidRDefault="002576C3" w:rsidP="001526A7">
            <w:pPr>
              <w:pStyle w:val="TableParagraph"/>
              <w:spacing w:before="45" w:line="360" w:lineRule="auto"/>
              <w:jc w:val="center"/>
              <w:rPr>
                <w:sz w:val="24"/>
              </w:rPr>
            </w:pPr>
            <w:r>
              <w:rPr>
                <w:sz w:val="24"/>
              </w:rPr>
              <w:t>3</w:t>
            </w:r>
          </w:p>
        </w:tc>
      </w:tr>
      <w:tr w:rsidR="00EA0BC9" w14:paraId="7D66745D" w14:textId="77777777" w:rsidTr="002576C3">
        <w:trPr>
          <w:gridAfter w:val="1"/>
          <w:wAfter w:w="1915" w:type="dxa"/>
          <w:trHeight w:val="584"/>
        </w:trPr>
        <w:tc>
          <w:tcPr>
            <w:tcW w:w="1824" w:type="dxa"/>
            <w:vAlign w:val="center"/>
          </w:tcPr>
          <w:p w14:paraId="447B2A2B" w14:textId="6D1C65EA" w:rsidR="00CD7DF3" w:rsidRDefault="00EA0BC9" w:rsidP="006F484E">
            <w:pPr>
              <w:pStyle w:val="TableParagraph"/>
              <w:spacing w:before="48" w:line="360" w:lineRule="auto"/>
              <w:jc w:val="center"/>
              <w:rPr>
                <w:b/>
                <w:sz w:val="24"/>
              </w:rPr>
            </w:pPr>
            <w:r>
              <w:rPr>
                <w:b/>
                <w:sz w:val="24"/>
              </w:rPr>
              <w:t>2.</w:t>
            </w:r>
          </w:p>
        </w:tc>
        <w:tc>
          <w:tcPr>
            <w:tcW w:w="4695" w:type="dxa"/>
          </w:tcPr>
          <w:p w14:paraId="440D904F" w14:textId="079829E2" w:rsidR="00CD7DF3" w:rsidRDefault="00EA0BC9" w:rsidP="001526A7">
            <w:pPr>
              <w:pStyle w:val="TableParagraph"/>
              <w:spacing w:before="48" w:line="360" w:lineRule="auto"/>
              <w:jc w:val="both"/>
              <w:rPr>
                <w:b/>
                <w:sz w:val="24"/>
              </w:rPr>
            </w:pPr>
            <w:r>
              <w:rPr>
                <w:b/>
                <w:sz w:val="24"/>
              </w:rPr>
              <w:t xml:space="preserve">LITERATURE </w:t>
            </w:r>
            <w:r w:rsidR="00CD7DF3">
              <w:rPr>
                <w:b/>
                <w:sz w:val="24"/>
              </w:rPr>
              <w:t>SURVEY</w:t>
            </w:r>
          </w:p>
        </w:tc>
        <w:tc>
          <w:tcPr>
            <w:tcW w:w="1915" w:type="dxa"/>
            <w:vAlign w:val="center"/>
          </w:tcPr>
          <w:p w14:paraId="5765F4A0" w14:textId="2C1532AB" w:rsidR="00EA0BC9" w:rsidRPr="00DC4FFC" w:rsidRDefault="002576C3" w:rsidP="001526A7">
            <w:pPr>
              <w:pStyle w:val="TableParagraph"/>
              <w:spacing w:before="48" w:line="360" w:lineRule="auto"/>
              <w:jc w:val="center"/>
              <w:rPr>
                <w:bCs/>
                <w:sz w:val="24"/>
              </w:rPr>
            </w:pPr>
            <w:r>
              <w:rPr>
                <w:bCs/>
                <w:sz w:val="24"/>
              </w:rPr>
              <w:t>4</w:t>
            </w:r>
          </w:p>
        </w:tc>
      </w:tr>
      <w:tr w:rsidR="006F484E" w14:paraId="56077212" w14:textId="77777777" w:rsidTr="00623235">
        <w:trPr>
          <w:gridAfter w:val="1"/>
          <w:wAfter w:w="1915" w:type="dxa"/>
          <w:trHeight w:val="755"/>
        </w:trPr>
        <w:tc>
          <w:tcPr>
            <w:tcW w:w="1824" w:type="dxa"/>
            <w:vAlign w:val="center"/>
          </w:tcPr>
          <w:p w14:paraId="0D44D648" w14:textId="59660392" w:rsidR="006F484E" w:rsidRDefault="006F484E" w:rsidP="006F484E">
            <w:pPr>
              <w:pStyle w:val="TableParagraph"/>
              <w:spacing w:before="48" w:line="360" w:lineRule="auto"/>
              <w:jc w:val="center"/>
              <w:rPr>
                <w:b/>
                <w:sz w:val="24"/>
              </w:rPr>
            </w:pPr>
            <w:r>
              <w:rPr>
                <w:b/>
                <w:sz w:val="24"/>
              </w:rPr>
              <w:t>3.</w:t>
            </w:r>
          </w:p>
        </w:tc>
        <w:tc>
          <w:tcPr>
            <w:tcW w:w="4695" w:type="dxa"/>
          </w:tcPr>
          <w:p w14:paraId="24DD406E" w14:textId="3625EB89" w:rsidR="006F484E" w:rsidRDefault="006F484E" w:rsidP="006F484E">
            <w:pPr>
              <w:pStyle w:val="TableParagraph"/>
              <w:rPr>
                <w:b/>
                <w:sz w:val="24"/>
              </w:rPr>
            </w:pPr>
            <w:r w:rsidRPr="006F484E">
              <w:rPr>
                <w:b/>
                <w:sz w:val="24"/>
              </w:rPr>
              <w:t>RESEARCH GAPS OF EXISTING METHODS</w:t>
            </w:r>
          </w:p>
        </w:tc>
        <w:tc>
          <w:tcPr>
            <w:tcW w:w="1915" w:type="dxa"/>
            <w:vAlign w:val="center"/>
          </w:tcPr>
          <w:p w14:paraId="56FD7F3F" w14:textId="2E45D67C" w:rsidR="006F484E" w:rsidRPr="00DC4FFC" w:rsidRDefault="002576C3" w:rsidP="001526A7">
            <w:pPr>
              <w:pStyle w:val="TableParagraph"/>
              <w:spacing w:before="48" w:line="360" w:lineRule="auto"/>
              <w:jc w:val="center"/>
              <w:rPr>
                <w:bCs/>
                <w:sz w:val="24"/>
              </w:rPr>
            </w:pPr>
            <w:r>
              <w:rPr>
                <w:bCs/>
                <w:sz w:val="24"/>
              </w:rPr>
              <w:t>8</w:t>
            </w:r>
          </w:p>
        </w:tc>
      </w:tr>
      <w:tr w:rsidR="002576C3" w14:paraId="538217F7" w14:textId="77777777" w:rsidTr="00623235">
        <w:trPr>
          <w:gridAfter w:val="1"/>
          <w:wAfter w:w="1915" w:type="dxa"/>
          <w:trHeight w:val="755"/>
        </w:trPr>
        <w:tc>
          <w:tcPr>
            <w:tcW w:w="1824" w:type="dxa"/>
            <w:vAlign w:val="center"/>
          </w:tcPr>
          <w:p w14:paraId="4B652E68" w14:textId="45EB7166" w:rsidR="002576C3" w:rsidRDefault="002576C3" w:rsidP="002576C3">
            <w:pPr>
              <w:pStyle w:val="TableParagraph"/>
              <w:spacing w:before="48" w:line="360" w:lineRule="auto"/>
              <w:jc w:val="center"/>
              <w:rPr>
                <w:b/>
                <w:sz w:val="24"/>
              </w:rPr>
            </w:pPr>
            <w:r>
              <w:rPr>
                <w:b/>
                <w:sz w:val="24"/>
              </w:rPr>
              <w:t xml:space="preserve">     </w:t>
            </w:r>
          </w:p>
        </w:tc>
        <w:tc>
          <w:tcPr>
            <w:tcW w:w="4695" w:type="dxa"/>
          </w:tcPr>
          <w:p w14:paraId="2D499332" w14:textId="77777777" w:rsidR="002576C3" w:rsidRDefault="002576C3" w:rsidP="002576C3">
            <w:pPr>
              <w:pStyle w:val="TableParagraph"/>
              <w:spacing w:line="360" w:lineRule="auto"/>
              <w:rPr>
                <w:bCs/>
                <w:sz w:val="24"/>
              </w:rPr>
            </w:pPr>
            <w:r>
              <w:rPr>
                <w:bCs/>
                <w:sz w:val="24"/>
              </w:rPr>
              <w:t>3.1 Existing Methods</w:t>
            </w:r>
          </w:p>
          <w:p w14:paraId="7AA0A599" w14:textId="77777777" w:rsidR="002576C3" w:rsidRPr="00D813D1" w:rsidRDefault="002576C3" w:rsidP="002576C3">
            <w:pPr>
              <w:pStyle w:val="TableParagraph"/>
              <w:spacing w:line="360" w:lineRule="auto"/>
              <w:rPr>
                <w:sz w:val="24"/>
                <w:lang w:val="en-IN"/>
              </w:rPr>
            </w:pPr>
            <w:r>
              <w:rPr>
                <w:bCs/>
                <w:sz w:val="24"/>
              </w:rPr>
              <w:t xml:space="preserve">    </w:t>
            </w:r>
            <w:r w:rsidRPr="006F484E">
              <w:rPr>
                <w:bCs/>
                <w:sz w:val="24"/>
              </w:rPr>
              <w:t xml:space="preserve">3.1.1 </w:t>
            </w:r>
            <w:r w:rsidRPr="00D813D1">
              <w:rPr>
                <w:sz w:val="24"/>
                <w:lang w:val="en-IN"/>
              </w:rPr>
              <w:t>Manual EEG Interpretation</w:t>
            </w:r>
          </w:p>
          <w:p w14:paraId="7FFDE6DF" w14:textId="77777777" w:rsidR="002576C3" w:rsidRPr="00D813D1" w:rsidRDefault="002576C3" w:rsidP="002576C3">
            <w:pPr>
              <w:pStyle w:val="TableParagraph"/>
              <w:spacing w:line="360" w:lineRule="auto"/>
              <w:rPr>
                <w:sz w:val="24"/>
                <w:lang w:val="en-IN"/>
              </w:rPr>
            </w:pPr>
            <w:r w:rsidRPr="00D813D1">
              <w:rPr>
                <w:sz w:val="24"/>
              </w:rPr>
              <w:t xml:space="preserve">    3.1.2 </w:t>
            </w:r>
            <w:r w:rsidRPr="00D813D1">
              <w:rPr>
                <w:sz w:val="24"/>
                <w:lang w:val="en-IN"/>
              </w:rPr>
              <w:t>Frequency Domain Analysis</w:t>
            </w:r>
          </w:p>
          <w:p w14:paraId="4A8F08CC" w14:textId="77777777" w:rsidR="002576C3" w:rsidRPr="00D813D1" w:rsidRDefault="002576C3" w:rsidP="002576C3">
            <w:pPr>
              <w:pStyle w:val="TableParagraph"/>
              <w:spacing w:line="360" w:lineRule="auto"/>
              <w:rPr>
                <w:sz w:val="24"/>
                <w:lang w:val="en-IN"/>
              </w:rPr>
            </w:pPr>
            <w:r w:rsidRPr="00D813D1">
              <w:rPr>
                <w:sz w:val="24"/>
              </w:rPr>
              <w:t xml:space="preserve">    3.1.3 </w:t>
            </w:r>
            <w:r w:rsidRPr="00D813D1">
              <w:rPr>
                <w:sz w:val="24"/>
                <w:lang w:val="en-IN"/>
              </w:rPr>
              <w:t>Time-Frequency Analysis</w:t>
            </w:r>
          </w:p>
          <w:p w14:paraId="6C5169D3" w14:textId="77777777" w:rsidR="002576C3" w:rsidRPr="00D813D1" w:rsidRDefault="002576C3" w:rsidP="002576C3">
            <w:pPr>
              <w:pStyle w:val="TableParagraph"/>
              <w:spacing w:line="360" w:lineRule="auto"/>
              <w:rPr>
                <w:sz w:val="24"/>
                <w:lang w:val="en-IN"/>
              </w:rPr>
            </w:pPr>
            <w:r w:rsidRPr="00D813D1">
              <w:rPr>
                <w:sz w:val="24"/>
              </w:rPr>
              <w:t xml:space="preserve">    3.1.4 </w:t>
            </w:r>
            <w:r w:rsidRPr="00D813D1">
              <w:rPr>
                <w:sz w:val="24"/>
                <w:lang w:val="en-IN"/>
              </w:rPr>
              <w:t>Machine Learning-Based Approaches</w:t>
            </w:r>
          </w:p>
          <w:p w14:paraId="0A55BD31" w14:textId="77777777" w:rsidR="002576C3" w:rsidRPr="00D813D1" w:rsidRDefault="002576C3" w:rsidP="002576C3">
            <w:pPr>
              <w:pStyle w:val="TableParagraph"/>
              <w:spacing w:line="360" w:lineRule="auto"/>
              <w:rPr>
                <w:sz w:val="24"/>
                <w:lang w:val="en-IN"/>
              </w:rPr>
            </w:pPr>
            <w:r w:rsidRPr="00D813D1">
              <w:rPr>
                <w:sz w:val="24"/>
              </w:rPr>
              <w:t xml:space="preserve">    3.1.5 </w:t>
            </w:r>
            <w:r w:rsidRPr="00D813D1">
              <w:rPr>
                <w:sz w:val="24"/>
                <w:lang w:val="en-IN"/>
              </w:rPr>
              <w:t>Deep Learning and CNN-Based Models</w:t>
            </w:r>
          </w:p>
          <w:p w14:paraId="03B226D3" w14:textId="1647A5E5" w:rsidR="002576C3" w:rsidRPr="006F484E" w:rsidRDefault="002576C3" w:rsidP="002576C3">
            <w:pPr>
              <w:pStyle w:val="TableParagraph"/>
              <w:spacing w:line="360" w:lineRule="auto"/>
              <w:rPr>
                <w:bCs/>
                <w:sz w:val="24"/>
              </w:rPr>
            </w:pPr>
            <w:r w:rsidRPr="00D813D1">
              <w:rPr>
                <w:sz w:val="24"/>
              </w:rPr>
              <w:t xml:space="preserve">    3.1.6 </w:t>
            </w:r>
            <w:r w:rsidRPr="00D813D1">
              <w:rPr>
                <w:sz w:val="24"/>
                <w:lang w:val="en-IN"/>
              </w:rPr>
              <w:t>Current Challenges and Limitations</w:t>
            </w:r>
          </w:p>
        </w:tc>
        <w:tc>
          <w:tcPr>
            <w:tcW w:w="1915" w:type="dxa"/>
            <w:vAlign w:val="center"/>
          </w:tcPr>
          <w:p w14:paraId="57D445F3" w14:textId="25CBAC50" w:rsidR="002576C3" w:rsidRDefault="002576C3" w:rsidP="002576C3">
            <w:pPr>
              <w:pStyle w:val="TableParagraph"/>
              <w:spacing w:before="48" w:line="480" w:lineRule="auto"/>
              <w:rPr>
                <w:bCs/>
                <w:sz w:val="24"/>
              </w:rPr>
            </w:pPr>
            <w:r>
              <w:rPr>
                <w:bCs/>
                <w:sz w:val="24"/>
              </w:rPr>
              <w:t xml:space="preserve">               9</w:t>
            </w:r>
          </w:p>
          <w:p w14:paraId="058C4FBA" w14:textId="77777777" w:rsidR="002576C3" w:rsidRDefault="002576C3" w:rsidP="002576C3">
            <w:pPr>
              <w:pStyle w:val="TableParagraph"/>
              <w:spacing w:before="48" w:line="360" w:lineRule="auto"/>
              <w:jc w:val="center"/>
              <w:rPr>
                <w:bCs/>
                <w:sz w:val="24"/>
              </w:rPr>
            </w:pPr>
            <w:r>
              <w:rPr>
                <w:bCs/>
                <w:sz w:val="24"/>
              </w:rPr>
              <w:t>9</w:t>
            </w:r>
          </w:p>
          <w:p w14:paraId="72DB4658" w14:textId="77777777" w:rsidR="002576C3" w:rsidRDefault="002576C3" w:rsidP="002576C3">
            <w:pPr>
              <w:pStyle w:val="TableParagraph"/>
              <w:spacing w:before="48" w:line="360" w:lineRule="auto"/>
              <w:jc w:val="center"/>
              <w:rPr>
                <w:bCs/>
                <w:sz w:val="24"/>
              </w:rPr>
            </w:pPr>
            <w:r>
              <w:rPr>
                <w:bCs/>
                <w:sz w:val="24"/>
              </w:rPr>
              <w:t>10</w:t>
            </w:r>
          </w:p>
          <w:p w14:paraId="61268B83" w14:textId="77777777" w:rsidR="002576C3" w:rsidRDefault="002576C3" w:rsidP="002576C3">
            <w:pPr>
              <w:pStyle w:val="TableParagraph"/>
              <w:spacing w:before="48" w:line="360" w:lineRule="auto"/>
              <w:jc w:val="center"/>
              <w:rPr>
                <w:bCs/>
                <w:sz w:val="24"/>
              </w:rPr>
            </w:pPr>
            <w:r>
              <w:rPr>
                <w:bCs/>
                <w:sz w:val="24"/>
              </w:rPr>
              <w:t>10</w:t>
            </w:r>
          </w:p>
          <w:p w14:paraId="1EC31003" w14:textId="77777777" w:rsidR="002576C3" w:rsidRDefault="002576C3" w:rsidP="002576C3">
            <w:pPr>
              <w:pStyle w:val="TableParagraph"/>
              <w:spacing w:before="48" w:line="360" w:lineRule="auto"/>
              <w:jc w:val="center"/>
              <w:rPr>
                <w:bCs/>
                <w:sz w:val="24"/>
              </w:rPr>
            </w:pPr>
            <w:r>
              <w:rPr>
                <w:bCs/>
                <w:sz w:val="24"/>
              </w:rPr>
              <w:t>11</w:t>
            </w:r>
          </w:p>
          <w:p w14:paraId="6488145D" w14:textId="375E38AB" w:rsidR="002576C3" w:rsidRPr="00DC4FFC" w:rsidRDefault="002576C3" w:rsidP="002576C3">
            <w:pPr>
              <w:pStyle w:val="TableParagraph"/>
              <w:spacing w:before="48" w:line="480" w:lineRule="auto"/>
              <w:jc w:val="center"/>
              <w:rPr>
                <w:bCs/>
                <w:sz w:val="24"/>
              </w:rPr>
            </w:pPr>
            <w:r>
              <w:rPr>
                <w:bCs/>
                <w:sz w:val="24"/>
              </w:rPr>
              <w:t>11</w:t>
            </w:r>
          </w:p>
        </w:tc>
      </w:tr>
      <w:tr w:rsidR="002576C3" w14:paraId="47BFD2A7" w14:textId="77777777" w:rsidTr="001534CB">
        <w:trPr>
          <w:gridAfter w:val="1"/>
          <w:wAfter w:w="1915" w:type="dxa"/>
          <w:trHeight w:val="426"/>
        </w:trPr>
        <w:tc>
          <w:tcPr>
            <w:tcW w:w="1824" w:type="dxa"/>
            <w:vAlign w:val="center"/>
          </w:tcPr>
          <w:p w14:paraId="4E962B93" w14:textId="1A07E405" w:rsidR="002576C3" w:rsidRDefault="002576C3" w:rsidP="002576C3">
            <w:pPr>
              <w:pStyle w:val="TableParagraph"/>
              <w:spacing w:before="48" w:line="360" w:lineRule="auto"/>
              <w:rPr>
                <w:b/>
                <w:sz w:val="24"/>
              </w:rPr>
            </w:pPr>
            <w:r>
              <w:rPr>
                <w:b/>
                <w:sz w:val="24"/>
              </w:rPr>
              <w:t xml:space="preserve">             4.</w:t>
            </w:r>
          </w:p>
        </w:tc>
        <w:tc>
          <w:tcPr>
            <w:tcW w:w="4695" w:type="dxa"/>
          </w:tcPr>
          <w:p w14:paraId="72128915" w14:textId="144A8C70" w:rsidR="002576C3" w:rsidRPr="00CD7DF3" w:rsidRDefault="002576C3" w:rsidP="002576C3">
            <w:pPr>
              <w:pStyle w:val="TableParagraph"/>
              <w:spacing w:before="48" w:line="360" w:lineRule="auto"/>
              <w:jc w:val="both"/>
              <w:rPr>
                <w:b/>
                <w:sz w:val="24"/>
              </w:rPr>
            </w:pPr>
            <w:r w:rsidRPr="00B25E6F">
              <w:rPr>
                <w:b/>
                <w:sz w:val="24"/>
              </w:rPr>
              <w:t>PROPOSED MOTHODOLOGY</w:t>
            </w:r>
          </w:p>
        </w:tc>
        <w:tc>
          <w:tcPr>
            <w:tcW w:w="1915" w:type="dxa"/>
            <w:vAlign w:val="center"/>
          </w:tcPr>
          <w:p w14:paraId="4C21CCEF" w14:textId="763299A3" w:rsidR="002576C3" w:rsidRPr="00DC4FFC" w:rsidRDefault="002576C3" w:rsidP="002576C3">
            <w:pPr>
              <w:pStyle w:val="TableParagraph"/>
              <w:spacing w:before="48" w:line="276" w:lineRule="auto"/>
              <w:jc w:val="center"/>
              <w:rPr>
                <w:bCs/>
                <w:sz w:val="24"/>
              </w:rPr>
            </w:pPr>
            <w:r w:rsidRPr="00DC4FFC">
              <w:rPr>
                <w:bCs/>
                <w:sz w:val="24"/>
              </w:rPr>
              <w:t>8</w:t>
            </w:r>
          </w:p>
        </w:tc>
      </w:tr>
      <w:tr w:rsidR="00C67013" w14:paraId="2811AAE6" w14:textId="77777777" w:rsidTr="001534CB">
        <w:trPr>
          <w:gridAfter w:val="1"/>
          <w:wAfter w:w="1915" w:type="dxa"/>
          <w:trHeight w:val="426"/>
        </w:trPr>
        <w:tc>
          <w:tcPr>
            <w:tcW w:w="1824" w:type="dxa"/>
            <w:vAlign w:val="center"/>
          </w:tcPr>
          <w:p w14:paraId="06F78876" w14:textId="77777777" w:rsidR="00C67013" w:rsidRDefault="00C67013" w:rsidP="00C67013">
            <w:pPr>
              <w:pStyle w:val="TableParagraph"/>
              <w:spacing w:before="48" w:line="360" w:lineRule="auto"/>
              <w:rPr>
                <w:b/>
                <w:sz w:val="24"/>
              </w:rPr>
            </w:pPr>
          </w:p>
        </w:tc>
        <w:tc>
          <w:tcPr>
            <w:tcW w:w="4695" w:type="dxa"/>
          </w:tcPr>
          <w:p w14:paraId="478D6C9B" w14:textId="77777777" w:rsidR="00C67013" w:rsidRPr="00EF34B0" w:rsidRDefault="00C67013" w:rsidP="00C67013">
            <w:pPr>
              <w:pStyle w:val="TableParagraph"/>
              <w:spacing w:before="48" w:line="360" w:lineRule="auto"/>
              <w:rPr>
                <w:color w:val="000000" w:themeColor="text1"/>
                <w:sz w:val="24"/>
                <w:szCs w:val="24"/>
              </w:rPr>
            </w:pPr>
            <w:r w:rsidRPr="00DC4FFC">
              <w:rPr>
                <w:bCs/>
                <w:sz w:val="24"/>
              </w:rPr>
              <w:t>4.1</w:t>
            </w:r>
            <w:r>
              <w:rPr>
                <w:bCs/>
                <w:sz w:val="24"/>
              </w:rPr>
              <w:t xml:space="preserve"> </w:t>
            </w:r>
            <w:r w:rsidRPr="00EF34B0">
              <w:rPr>
                <w:sz w:val="24"/>
                <w:szCs w:val="24"/>
                <w:lang w:val="en-IN"/>
              </w:rPr>
              <w:t>Introduction to Brain Activity Classification</w:t>
            </w:r>
          </w:p>
          <w:p w14:paraId="178C5FBC" w14:textId="77777777" w:rsidR="00C67013" w:rsidRPr="00EF34B0" w:rsidRDefault="00C67013" w:rsidP="00C67013">
            <w:pPr>
              <w:pStyle w:val="TableParagraph"/>
              <w:spacing w:before="48" w:line="360" w:lineRule="auto"/>
              <w:rPr>
                <w:color w:val="000000" w:themeColor="text1"/>
                <w:sz w:val="24"/>
                <w:szCs w:val="24"/>
              </w:rPr>
            </w:pPr>
            <w:r w:rsidRPr="00EF34B0">
              <w:rPr>
                <w:color w:val="000000" w:themeColor="text1"/>
                <w:sz w:val="24"/>
                <w:szCs w:val="24"/>
              </w:rPr>
              <w:t xml:space="preserve">4.2 </w:t>
            </w:r>
            <w:r w:rsidRPr="00EF34B0">
              <w:rPr>
                <w:sz w:val="24"/>
                <w:szCs w:val="24"/>
                <w:lang w:val="en-IN"/>
              </w:rPr>
              <w:t>Overview and Flow of the Proposed Method</w:t>
            </w:r>
            <w:r w:rsidRPr="00EF34B0">
              <w:rPr>
                <w:color w:val="000000" w:themeColor="text1"/>
                <w:sz w:val="24"/>
                <w:szCs w:val="24"/>
              </w:rPr>
              <w:t xml:space="preserve"> </w:t>
            </w:r>
          </w:p>
          <w:p w14:paraId="7F417893" w14:textId="77777777" w:rsidR="00C67013" w:rsidRPr="00FD4F6C" w:rsidRDefault="00C67013" w:rsidP="00C67013">
            <w:pPr>
              <w:spacing w:line="360" w:lineRule="auto"/>
              <w:jc w:val="both"/>
              <w:rPr>
                <w:b/>
                <w:bCs/>
                <w:sz w:val="28"/>
                <w:szCs w:val="28"/>
                <w:lang w:val="en-IN"/>
              </w:rPr>
            </w:pPr>
            <w:r w:rsidRPr="003C2336">
              <w:rPr>
                <w:color w:val="000000" w:themeColor="text1"/>
                <w:sz w:val="24"/>
              </w:rPr>
              <w:lastRenderedPageBreak/>
              <w:t xml:space="preserve">4.3 </w:t>
            </w:r>
            <w:r w:rsidRPr="00EF34B0">
              <w:rPr>
                <w:sz w:val="24"/>
                <w:szCs w:val="24"/>
                <w:lang w:val="en-IN"/>
              </w:rPr>
              <w:t>Time-Frequency Feature Extraction</w:t>
            </w:r>
          </w:p>
          <w:p w14:paraId="613ADA27" w14:textId="0DBB91F9" w:rsidR="00C67013" w:rsidRPr="00B25E6F" w:rsidRDefault="00C67013" w:rsidP="00C67013">
            <w:pPr>
              <w:pStyle w:val="TableParagraph"/>
              <w:spacing w:before="48" w:line="360" w:lineRule="auto"/>
              <w:jc w:val="both"/>
              <w:rPr>
                <w:b/>
                <w:sz w:val="24"/>
              </w:rPr>
            </w:pPr>
            <w:r w:rsidRPr="003C2336">
              <w:rPr>
                <w:bCs/>
                <w:color w:val="000000" w:themeColor="text1"/>
                <w:sz w:val="24"/>
              </w:rPr>
              <w:t>4.</w:t>
            </w:r>
            <w:r w:rsidRPr="00EF34B0">
              <w:rPr>
                <w:bCs/>
                <w:color w:val="000000" w:themeColor="text1"/>
                <w:sz w:val="24"/>
                <w:szCs w:val="24"/>
              </w:rPr>
              <w:t>4</w:t>
            </w:r>
            <w:r>
              <w:rPr>
                <w:bCs/>
                <w:color w:val="000000" w:themeColor="text1"/>
                <w:sz w:val="24"/>
                <w:szCs w:val="24"/>
              </w:rPr>
              <w:t xml:space="preserve"> </w:t>
            </w:r>
            <w:r w:rsidRPr="00EF34B0">
              <w:rPr>
                <w:bCs/>
                <w:sz w:val="24"/>
                <w:szCs w:val="24"/>
                <w:lang w:val="en-IN"/>
              </w:rPr>
              <w:t>CNN-Based Brain State Classification</w:t>
            </w:r>
          </w:p>
        </w:tc>
        <w:tc>
          <w:tcPr>
            <w:tcW w:w="1915" w:type="dxa"/>
            <w:vAlign w:val="center"/>
          </w:tcPr>
          <w:p w14:paraId="373DD5E1" w14:textId="77777777" w:rsidR="00C67013" w:rsidRPr="00DC4FFC" w:rsidRDefault="00C67013" w:rsidP="00C67013">
            <w:pPr>
              <w:pStyle w:val="TableParagraph"/>
              <w:spacing w:before="48" w:line="360" w:lineRule="auto"/>
              <w:rPr>
                <w:bCs/>
              </w:rPr>
            </w:pPr>
            <w:r>
              <w:rPr>
                <w:bCs/>
              </w:rPr>
              <w:lastRenderedPageBreak/>
              <w:t xml:space="preserve">                13</w:t>
            </w:r>
          </w:p>
          <w:p w14:paraId="5A42EE15" w14:textId="77777777" w:rsidR="00C67013" w:rsidRPr="00DC4FFC" w:rsidRDefault="00C67013" w:rsidP="00C67013">
            <w:pPr>
              <w:pStyle w:val="TableParagraph"/>
              <w:spacing w:before="48" w:line="360" w:lineRule="auto"/>
              <w:jc w:val="center"/>
              <w:rPr>
                <w:bCs/>
              </w:rPr>
            </w:pPr>
            <w:r w:rsidRPr="00DC4FFC">
              <w:rPr>
                <w:bCs/>
              </w:rPr>
              <w:t>1</w:t>
            </w:r>
            <w:r>
              <w:rPr>
                <w:bCs/>
              </w:rPr>
              <w:t>4</w:t>
            </w:r>
          </w:p>
          <w:p w14:paraId="54B47132" w14:textId="77777777" w:rsidR="00C67013" w:rsidRPr="00DC4FFC" w:rsidRDefault="00C67013" w:rsidP="00C67013">
            <w:pPr>
              <w:pStyle w:val="TableParagraph"/>
              <w:spacing w:before="48" w:line="360" w:lineRule="auto"/>
              <w:jc w:val="center"/>
              <w:rPr>
                <w:bCs/>
              </w:rPr>
            </w:pPr>
            <w:r w:rsidRPr="00DC4FFC">
              <w:rPr>
                <w:bCs/>
              </w:rPr>
              <w:lastRenderedPageBreak/>
              <w:t>1</w:t>
            </w:r>
            <w:r>
              <w:rPr>
                <w:bCs/>
              </w:rPr>
              <w:t>5</w:t>
            </w:r>
          </w:p>
          <w:p w14:paraId="29CFE85B" w14:textId="296775A4" w:rsidR="00C67013" w:rsidRPr="00DC4FFC" w:rsidRDefault="00C67013" w:rsidP="00C67013">
            <w:pPr>
              <w:pStyle w:val="TableParagraph"/>
              <w:spacing w:before="48" w:line="276" w:lineRule="auto"/>
              <w:jc w:val="center"/>
              <w:rPr>
                <w:bCs/>
                <w:sz w:val="24"/>
              </w:rPr>
            </w:pPr>
            <w:r w:rsidRPr="00DC4FFC">
              <w:rPr>
                <w:bCs/>
              </w:rPr>
              <w:t>1</w:t>
            </w:r>
            <w:r>
              <w:rPr>
                <w:bCs/>
              </w:rPr>
              <w:t>6</w:t>
            </w:r>
          </w:p>
        </w:tc>
      </w:tr>
      <w:tr w:rsidR="00C67013" w14:paraId="21973F5F" w14:textId="77777777" w:rsidTr="002576C3">
        <w:trPr>
          <w:gridAfter w:val="1"/>
          <w:wAfter w:w="1915" w:type="dxa"/>
          <w:trHeight w:val="293"/>
        </w:trPr>
        <w:tc>
          <w:tcPr>
            <w:tcW w:w="1824" w:type="dxa"/>
            <w:vAlign w:val="center"/>
          </w:tcPr>
          <w:p w14:paraId="5BBB5FF3" w14:textId="2DC9D6B3" w:rsidR="00C67013" w:rsidRDefault="00C67013" w:rsidP="00C67013">
            <w:pPr>
              <w:pStyle w:val="TableParagraph"/>
              <w:spacing w:before="48" w:line="360" w:lineRule="auto"/>
              <w:jc w:val="center"/>
              <w:rPr>
                <w:b/>
                <w:sz w:val="24"/>
              </w:rPr>
            </w:pPr>
            <w:r>
              <w:rPr>
                <w:b/>
                <w:sz w:val="24"/>
              </w:rPr>
              <w:lastRenderedPageBreak/>
              <w:t>5.</w:t>
            </w:r>
          </w:p>
        </w:tc>
        <w:tc>
          <w:tcPr>
            <w:tcW w:w="4695" w:type="dxa"/>
          </w:tcPr>
          <w:p w14:paraId="3E5CCF96" w14:textId="179CBA51" w:rsidR="00C67013" w:rsidRDefault="00C67013" w:rsidP="00C67013">
            <w:pPr>
              <w:pStyle w:val="TableParagraph"/>
              <w:spacing w:before="48" w:line="360" w:lineRule="auto"/>
              <w:jc w:val="both"/>
              <w:rPr>
                <w:b/>
                <w:sz w:val="24"/>
              </w:rPr>
            </w:pPr>
            <w:r w:rsidRPr="00B25E6F">
              <w:rPr>
                <w:b/>
                <w:sz w:val="24"/>
              </w:rPr>
              <w:t>OBJECTIVES</w:t>
            </w:r>
          </w:p>
        </w:tc>
        <w:tc>
          <w:tcPr>
            <w:tcW w:w="1915" w:type="dxa"/>
            <w:vAlign w:val="center"/>
          </w:tcPr>
          <w:p w14:paraId="099483F7" w14:textId="4986D79C" w:rsidR="00C67013" w:rsidRPr="00DC4FFC" w:rsidRDefault="00C67013" w:rsidP="00C67013">
            <w:pPr>
              <w:pStyle w:val="TableParagraph"/>
              <w:spacing w:before="48" w:line="360" w:lineRule="auto"/>
              <w:jc w:val="center"/>
              <w:rPr>
                <w:bCs/>
                <w:sz w:val="24"/>
              </w:rPr>
            </w:pPr>
            <w:r w:rsidRPr="00DC4FFC">
              <w:rPr>
                <w:bCs/>
                <w:sz w:val="24"/>
              </w:rPr>
              <w:t>1</w:t>
            </w:r>
            <w:r>
              <w:rPr>
                <w:bCs/>
                <w:sz w:val="24"/>
              </w:rPr>
              <w:t>8</w:t>
            </w:r>
          </w:p>
        </w:tc>
      </w:tr>
      <w:tr w:rsidR="00C67013" w14:paraId="287CB4FD" w14:textId="77777777" w:rsidTr="001534CB">
        <w:trPr>
          <w:gridAfter w:val="1"/>
          <w:wAfter w:w="1915" w:type="dxa"/>
          <w:trHeight w:val="1378"/>
        </w:trPr>
        <w:tc>
          <w:tcPr>
            <w:tcW w:w="1824" w:type="dxa"/>
            <w:vAlign w:val="center"/>
          </w:tcPr>
          <w:p w14:paraId="1991D422" w14:textId="77777777" w:rsidR="00C67013" w:rsidRDefault="00C67013" w:rsidP="00C67013">
            <w:pPr>
              <w:pStyle w:val="TableParagraph"/>
              <w:spacing w:before="48" w:line="360" w:lineRule="auto"/>
              <w:jc w:val="center"/>
              <w:rPr>
                <w:b/>
                <w:sz w:val="24"/>
              </w:rPr>
            </w:pPr>
          </w:p>
        </w:tc>
        <w:tc>
          <w:tcPr>
            <w:tcW w:w="4695" w:type="dxa"/>
          </w:tcPr>
          <w:p w14:paraId="471324DA" w14:textId="77777777" w:rsidR="00C67013" w:rsidRPr="001F1B4A" w:rsidRDefault="00C67013" w:rsidP="00C67013">
            <w:pPr>
              <w:pStyle w:val="TableParagraph"/>
              <w:spacing w:before="48" w:line="360" w:lineRule="auto"/>
              <w:rPr>
                <w:bCs/>
                <w:sz w:val="24"/>
              </w:rPr>
            </w:pPr>
            <w:r w:rsidRPr="001F1B4A">
              <w:rPr>
                <w:bCs/>
                <w:sz w:val="24"/>
              </w:rPr>
              <w:t>5.1 Primary Objectives</w:t>
            </w:r>
          </w:p>
          <w:p w14:paraId="62D593C8" w14:textId="77777777" w:rsidR="00C67013" w:rsidRPr="001F1B4A" w:rsidRDefault="00C67013" w:rsidP="00C67013">
            <w:pPr>
              <w:pStyle w:val="TableParagraph"/>
              <w:spacing w:before="48" w:line="360" w:lineRule="auto"/>
              <w:rPr>
                <w:sz w:val="24"/>
              </w:rPr>
            </w:pPr>
            <w:r w:rsidRPr="001F1B4A">
              <w:rPr>
                <w:sz w:val="24"/>
              </w:rPr>
              <w:t>5.2 Secondary Objectives</w:t>
            </w:r>
          </w:p>
          <w:p w14:paraId="0A83D8F9" w14:textId="77C37A87" w:rsidR="00C67013" w:rsidRPr="001534CB" w:rsidRDefault="00C67013" w:rsidP="00C67013">
            <w:pPr>
              <w:pStyle w:val="TableParagraph"/>
              <w:spacing w:before="48" w:line="360" w:lineRule="auto"/>
              <w:rPr>
                <w:sz w:val="24"/>
                <w:lang w:val="en-IN"/>
              </w:rPr>
            </w:pPr>
            <w:r w:rsidRPr="001F1B4A">
              <w:rPr>
                <w:sz w:val="24"/>
              </w:rPr>
              <w:t xml:space="preserve">5.3 </w:t>
            </w:r>
            <w:r w:rsidRPr="001F1B4A">
              <w:rPr>
                <w:sz w:val="24"/>
                <w:lang w:val="en-IN"/>
              </w:rPr>
              <w:t>Long-Term Objectives</w:t>
            </w:r>
          </w:p>
        </w:tc>
        <w:tc>
          <w:tcPr>
            <w:tcW w:w="1915" w:type="dxa"/>
            <w:vAlign w:val="center"/>
          </w:tcPr>
          <w:p w14:paraId="334E443F" w14:textId="076880CF" w:rsidR="00C67013" w:rsidRDefault="00C67013" w:rsidP="00C67013">
            <w:pPr>
              <w:pStyle w:val="TableParagraph"/>
              <w:spacing w:before="48" w:line="276" w:lineRule="auto"/>
              <w:jc w:val="center"/>
              <w:rPr>
                <w:bCs/>
                <w:sz w:val="24"/>
              </w:rPr>
            </w:pPr>
            <w:r>
              <w:rPr>
                <w:bCs/>
                <w:sz w:val="24"/>
              </w:rPr>
              <w:t>18</w:t>
            </w:r>
          </w:p>
          <w:p w14:paraId="2D3535C3" w14:textId="713DDB7D" w:rsidR="00C67013" w:rsidRDefault="00C67013" w:rsidP="00C67013">
            <w:pPr>
              <w:pStyle w:val="TableParagraph"/>
              <w:spacing w:before="48" w:line="276" w:lineRule="auto"/>
              <w:jc w:val="center"/>
              <w:rPr>
                <w:bCs/>
                <w:sz w:val="24"/>
              </w:rPr>
            </w:pPr>
            <w:r>
              <w:rPr>
                <w:bCs/>
                <w:sz w:val="24"/>
              </w:rPr>
              <w:t>18</w:t>
            </w:r>
          </w:p>
          <w:p w14:paraId="7F2779E8" w14:textId="31508514" w:rsidR="00C67013" w:rsidRPr="00DC4FFC" w:rsidRDefault="00C67013" w:rsidP="00C67013">
            <w:pPr>
              <w:pStyle w:val="TableParagraph"/>
              <w:spacing w:before="48" w:line="276" w:lineRule="auto"/>
              <w:jc w:val="center"/>
              <w:rPr>
                <w:bCs/>
                <w:sz w:val="24"/>
              </w:rPr>
            </w:pPr>
            <w:r>
              <w:rPr>
                <w:bCs/>
                <w:sz w:val="24"/>
              </w:rPr>
              <w:t>19</w:t>
            </w:r>
          </w:p>
        </w:tc>
      </w:tr>
      <w:tr w:rsidR="00C67013" w14:paraId="46CE12C0" w14:textId="77777777" w:rsidTr="001534CB">
        <w:trPr>
          <w:gridAfter w:val="1"/>
          <w:wAfter w:w="1915" w:type="dxa"/>
          <w:trHeight w:val="570"/>
        </w:trPr>
        <w:tc>
          <w:tcPr>
            <w:tcW w:w="1824" w:type="dxa"/>
            <w:vAlign w:val="center"/>
          </w:tcPr>
          <w:p w14:paraId="0458D08A" w14:textId="333E6D91" w:rsidR="00C67013" w:rsidRDefault="00C67013" w:rsidP="00C67013">
            <w:pPr>
              <w:pStyle w:val="TableParagraph"/>
              <w:spacing w:before="48" w:line="360" w:lineRule="auto"/>
              <w:jc w:val="center"/>
              <w:rPr>
                <w:b/>
                <w:sz w:val="24"/>
              </w:rPr>
            </w:pPr>
            <w:r>
              <w:rPr>
                <w:b/>
                <w:sz w:val="24"/>
              </w:rPr>
              <w:t>6.</w:t>
            </w:r>
          </w:p>
        </w:tc>
        <w:tc>
          <w:tcPr>
            <w:tcW w:w="4695" w:type="dxa"/>
          </w:tcPr>
          <w:p w14:paraId="5E44F414" w14:textId="2E027B08" w:rsidR="00C67013" w:rsidRDefault="00C67013" w:rsidP="00C67013">
            <w:pPr>
              <w:pStyle w:val="TableParagraph"/>
              <w:spacing w:before="48" w:line="360" w:lineRule="auto"/>
              <w:jc w:val="both"/>
              <w:rPr>
                <w:b/>
                <w:sz w:val="24"/>
              </w:rPr>
            </w:pPr>
            <w:r w:rsidRPr="00B25E6F">
              <w:rPr>
                <w:b/>
                <w:sz w:val="24"/>
              </w:rPr>
              <w:t>SYSTEM DESIGN &amp; IMPLEMENTATION</w:t>
            </w:r>
          </w:p>
        </w:tc>
        <w:tc>
          <w:tcPr>
            <w:tcW w:w="1915" w:type="dxa"/>
            <w:vAlign w:val="center"/>
          </w:tcPr>
          <w:p w14:paraId="16549B14" w14:textId="36184A62" w:rsidR="00C67013" w:rsidRPr="00DC4FFC" w:rsidRDefault="00C67013" w:rsidP="00C67013">
            <w:pPr>
              <w:pStyle w:val="TableParagraph"/>
              <w:spacing w:before="48" w:line="360" w:lineRule="auto"/>
              <w:jc w:val="center"/>
              <w:rPr>
                <w:bCs/>
                <w:sz w:val="24"/>
              </w:rPr>
            </w:pPr>
            <w:r>
              <w:rPr>
                <w:bCs/>
                <w:sz w:val="24"/>
              </w:rPr>
              <w:t>20</w:t>
            </w:r>
          </w:p>
        </w:tc>
      </w:tr>
      <w:tr w:rsidR="00C67013" w14:paraId="7C420400" w14:textId="77777777" w:rsidTr="001534CB">
        <w:trPr>
          <w:gridAfter w:val="1"/>
          <w:wAfter w:w="1915" w:type="dxa"/>
          <w:trHeight w:val="1982"/>
        </w:trPr>
        <w:tc>
          <w:tcPr>
            <w:tcW w:w="1824" w:type="dxa"/>
            <w:vAlign w:val="center"/>
          </w:tcPr>
          <w:p w14:paraId="2A62732E" w14:textId="77777777" w:rsidR="00C67013" w:rsidRDefault="00C67013" w:rsidP="00C67013">
            <w:pPr>
              <w:pStyle w:val="TableParagraph"/>
              <w:spacing w:before="48" w:line="360" w:lineRule="auto"/>
              <w:jc w:val="center"/>
              <w:rPr>
                <w:b/>
                <w:sz w:val="24"/>
              </w:rPr>
            </w:pPr>
          </w:p>
        </w:tc>
        <w:tc>
          <w:tcPr>
            <w:tcW w:w="4695" w:type="dxa"/>
          </w:tcPr>
          <w:p w14:paraId="6CE39821" w14:textId="77777777" w:rsidR="00C67013" w:rsidRPr="001F1B4A" w:rsidRDefault="00C67013" w:rsidP="00C67013">
            <w:pPr>
              <w:pStyle w:val="TableParagraph"/>
              <w:spacing w:before="48" w:line="360" w:lineRule="auto"/>
              <w:rPr>
                <w:bCs/>
                <w:sz w:val="24"/>
                <w:lang w:val="en-IN"/>
              </w:rPr>
            </w:pPr>
            <w:r w:rsidRPr="001F1B4A">
              <w:rPr>
                <w:bCs/>
                <w:sz w:val="24"/>
              </w:rPr>
              <w:t xml:space="preserve">6.1 </w:t>
            </w:r>
            <w:r w:rsidRPr="001F1B4A">
              <w:rPr>
                <w:bCs/>
                <w:sz w:val="24"/>
                <w:lang w:val="en-IN"/>
              </w:rPr>
              <w:t>System Architecture</w:t>
            </w:r>
          </w:p>
          <w:p w14:paraId="6AB3C536" w14:textId="77777777" w:rsidR="00C67013" w:rsidRPr="001F1B4A" w:rsidRDefault="00C67013" w:rsidP="00C67013">
            <w:pPr>
              <w:pStyle w:val="TableParagraph"/>
              <w:spacing w:before="48" w:line="360" w:lineRule="auto"/>
              <w:rPr>
                <w:bCs/>
                <w:sz w:val="24"/>
                <w:lang w:val="en-IN"/>
              </w:rPr>
            </w:pPr>
            <w:r w:rsidRPr="001F1B4A">
              <w:rPr>
                <w:bCs/>
                <w:sz w:val="24"/>
                <w:lang w:val="en-IN"/>
              </w:rPr>
              <w:t>6.2 Software Implementation</w:t>
            </w:r>
          </w:p>
          <w:p w14:paraId="0848915E" w14:textId="77777777" w:rsidR="00C67013" w:rsidRPr="001F1B4A" w:rsidRDefault="00C67013" w:rsidP="00C67013">
            <w:pPr>
              <w:pStyle w:val="TableParagraph"/>
              <w:spacing w:before="48" w:line="360" w:lineRule="auto"/>
              <w:rPr>
                <w:bCs/>
                <w:sz w:val="24"/>
                <w:lang w:val="en-IN"/>
              </w:rPr>
            </w:pPr>
            <w:r w:rsidRPr="001F1B4A">
              <w:rPr>
                <w:bCs/>
                <w:sz w:val="24"/>
                <w:lang w:val="en-IN"/>
              </w:rPr>
              <w:t>6.3 Hardware Implementation</w:t>
            </w:r>
          </w:p>
          <w:p w14:paraId="1DE9687B" w14:textId="786528A8" w:rsidR="00C67013" w:rsidRPr="001F1B4A" w:rsidRDefault="00C67013" w:rsidP="00C67013">
            <w:pPr>
              <w:pStyle w:val="TableParagraph"/>
              <w:spacing w:before="48" w:line="360" w:lineRule="auto"/>
              <w:rPr>
                <w:bCs/>
                <w:sz w:val="24"/>
                <w:lang w:val="en-IN"/>
              </w:rPr>
            </w:pPr>
            <w:r w:rsidRPr="001F1B4A">
              <w:rPr>
                <w:bCs/>
                <w:sz w:val="24"/>
                <w:lang w:val="en-IN"/>
              </w:rPr>
              <w:t xml:space="preserve">6.4 </w:t>
            </w:r>
            <w:r>
              <w:rPr>
                <w:bCs/>
                <w:sz w:val="24"/>
                <w:lang w:val="en-IN"/>
              </w:rPr>
              <w:t>Justification of Requirement</w:t>
            </w:r>
          </w:p>
        </w:tc>
        <w:tc>
          <w:tcPr>
            <w:tcW w:w="1915" w:type="dxa"/>
            <w:vAlign w:val="center"/>
          </w:tcPr>
          <w:p w14:paraId="143C53EF" w14:textId="746C0E07" w:rsidR="00C67013" w:rsidRDefault="00C67013" w:rsidP="00C67013">
            <w:pPr>
              <w:pStyle w:val="TableParagraph"/>
              <w:spacing w:before="48" w:line="360" w:lineRule="auto"/>
              <w:jc w:val="center"/>
              <w:rPr>
                <w:bCs/>
                <w:sz w:val="24"/>
              </w:rPr>
            </w:pPr>
            <w:r>
              <w:rPr>
                <w:bCs/>
                <w:sz w:val="24"/>
              </w:rPr>
              <w:t>20</w:t>
            </w:r>
          </w:p>
          <w:p w14:paraId="424C9614" w14:textId="28C124EB" w:rsidR="00C67013" w:rsidRDefault="00C67013" w:rsidP="00C67013">
            <w:pPr>
              <w:pStyle w:val="TableParagraph"/>
              <w:spacing w:before="48" w:line="360" w:lineRule="auto"/>
              <w:jc w:val="center"/>
              <w:rPr>
                <w:bCs/>
                <w:sz w:val="24"/>
              </w:rPr>
            </w:pPr>
            <w:r>
              <w:rPr>
                <w:bCs/>
                <w:sz w:val="24"/>
              </w:rPr>
              <w:t>22</w:t>
            </w:r>
          </w:p>
          <w:p w14:paraId="4D819285" w14:textId="3252D5DF" w:rsidR="00C67013" w:rsidRDefault="00C67013" w:rsidP="00C67013">
            <w:pPr>
              <w:pStyle w:val="TableParagraph"/>
              <w:spacing w:before="48" w:line="360" w:lineRule="auto"/>
              <w:jc w:val="center"/>
              <w:rPr>
                <w:bCs/>
                <w:sz w:val="24"/>
              </w:rPr>
            </w:pPr>
            <w:r>
              <w:rPr>
                <w:bCs/>
                <w:sz w:val="24"/>
              </w:rPr>
              <w:t>23</w:t>
            </w:r>
          </w:p>
          <w:p w14:paraId="1E59F613" w14:textId="22F22843" w:rsidR="00C67013" w:rsidRPr="00DC4FFC" w:rsidRDefault="00C67013" w:rsidP="00C67013">
            <w:pPr>
              <w:pStyle w:val="TableParagraph"/>
              <w:spacing w:before="48" w:line="360" w:lineRule="auto"/>
              <w:jc w:val="center"/>
              <w:rPr>
                <w:bCs/>
                <w:sz w:val="24"/>
              </w:rPr>
            </w:pPr>
            <w:r>
              <w:rPr>
                <w:bCs/>
                <w:sz w:val="24"/>
              </w:rPr>
              <w:t>25</w:t>
            </w:r>
          </w:p>
        </w:tc>
      </w:tr>
      <w:tr w:rsidR="00C67013" w14:paraId="4249E6FE" w14:textId="77777777" w:rsidTr="001534CB">
        <w:trPr>
          <w:gridAfter w:val="1"/>
          <w:wAfter w:w="1915" w:type="dxa"/>
          <w:trHeight w:val="990"/>
        </w:trPr>
        <w:tc>
          <w:tcPr>
            <w:tcW w:w="1824" w:type="dxa"/>
            <w:vAlign w:val="center"/>
          </w:tcPr>
          <w:p w14:paraId="11AA6E85" w14:textId="7CFE13A9" w:rsidR="00C67013" w:rsidRDefault="00C67013" w:rsidP="00C67013">
            <w:pPr>
              <w:pStyle w:val="TableParagraph"/>
              <w:spacing w:before="48" w:line="360" w:lineRule="auto"/>
              <w:jc w:val="center"/>
              <w:rPr>
                <w:b/>
                <w:sz w:val="24"/>
              </w:rPr>
            </w:pPr>
            <w:r>
              <w:rPr>
                <w:b/>
                <w:sz w:val="24"/>
              </w:rPr>
              <w:t>7.</w:t>
            </w:r>
          </w:p>
        </w:tc>
        <w:tc>
          <w:tcPr>
            <w:tcW w:w="4695" w:type="dxa"/>
          </w:tcPr>
          <w:p w14:paraId="525EAD39" w14:textId="6A204026" w:rsidR="00C67013" w:rsidRDefault="00C67013" w:rsidP="00C67013">
            <w:pPr>
              <w:pStyle w:val="TableParagraph"/>
              <w:spacing w:before="48" w:line="360" w:lineRule="auto"/>
              <w:jc w:val="both"/>
              <w:rPr>
                <w:b/>
                <w:sz w:val="24"/>
              </w:rPr>
            </w:pPr>
            <w:r w:rsidRPr="00B25E6F">
              <w:rPr>
                <w:b/>
                <w:sz w:val="24"/>
              </w:rPr>
              <w:t>TIMELINE FOR EXECUTION OF PROJECT</w:t>
            </w:r>
          </w:p>
        </w:tc>
        <w:tc>
          <w:tcPr>
            <w:tcW w:w="1915" w:type="dxa"/>
            <w:vAlign w:val="center"/>
          </w:tcPr>
          <w:p w14:paraId="1528336F" w14:textId="2CFBDA22" w:rsidR="00C67013" w:rsidRPr="00DC4FFC" w:rsidRDefault="00C67013" w:rsidP="00C67013">
            <w:pPr>
              <w:pStyle w:val="TableParagraph"/>
              <w:spacing w:before="48" w:line="360" w:lineRule="auto"/>
              <w:jc w:val="center"/>
              <w:rPr>
                <w:bCs/>
                <w:sz w:val="24"/>
              </w:rPr>
            </w:pPr>
            <w:r w:rsidRPr="00DC4FFC">
              <w:rPr>
                <w:bCs/>
                <w:sz w:val="24"/>
              </w:rPr>
              <w:t>2</w:t>
            </w:r>
            <w:r>
              <w:rPr>
                <w:bCs/>
                <w:sz w:val="24"/>
              </w:rPr>
              <w:t>7</w:t>
            </w:r>
          </w:p>
        </w:tc>
      </w:tr>
      <w:tr w:rsidR="00C67013" w14:paraId="7060A39A" w14:textId="77777777" w:rsidTr="001534CB">
        <w:trPr>
          <w:gridAfter w:val="1"/>
          <w:wAfter w:w="1915" w:type="dxa"/>
          <w:trHeight w:val="437"/>
        </w:trPr>
        <w:tc>
          <w:tcPr>
            <w:tcW w:w="1824" w:type="dxa"/>
            <w:vAlign w:val="center"/>
          </w:tcPr>
          <w:p w14:paraId="5B361162" w14:textId="5B8AF4D2" w:rsidR="00C67013" w:rsidRDefault="00C67013" w:rsidP="00C67013">
            <w:pPr>
              <w:pStyle w:val="TableParagraph"/>
              <w:spacing w:before="48" w:line="360" w:lineRule="auto"/>
              <w:jc w:val="center"/>
              <w:rPr>
                <w:b/>
                <w:sz w:val="24"/>
              </w:rPr>
            </w:pPr>
            <w:r>
              <w:rPr>
                <w:b/>
                <w:sz w:val="24"/>
              </w:rPr>
              <w:t>8.</w:t>
            </w:r>
          </w:p>
        </w:tc>
        <w:tc>
          <w:tcPr>
            <w:tcW w:w="4695" w:type="dxa"/>
          </w:tcPr>
          <w:p w14:paraId="4445C4D4" w14:textId="7CDF082F" w:rsidR="00C67013" w:rsidRPr="00623235" w:rsidRDefault="00C67013" w:rsidP="00C67013">
            <w:pPr>
              <w:pStyle w:val="TableParagraph"/>
              <w:spacing w:before="48"/>
              <w:rPr>
                <w:b/>
                <w:sz w:val="24"/>
                <w:lang w:val="en-IN"/>
              </w:rPr>
            </w:pPr>
            <w:r w:rsidRPr="00B25E6F">
              <w:rPr>
                <w:b/>
                <w:sz w:val="24"/>
              </w:rPr>
              <w:t>OUTCOMES</w:t>
            </w:r>
          </w:p>
        </w:tc>
        <w:tc>
          <w:tcPr>
            <w:tcW w:w="1915" w:type="dxa"/>
            <w:vAlign w:val="center"/>
          </w:tcPr>
          <w:p w14:paraId="439CC5E4" w14:textId="1482D983" w:rsidR="00C67013" w:rsidRPr="00DC4FFC" w:rsidRDefault="00C67013" w:rsidP="00C67013">
            <w:pPr>
              <w:pStyle w:val="TableParagraph"/>
              <w:spacing w:before="48" w:line="360" w:lineRule="auto"/>
              <w:jc w:val="center"/>
              <w:rPr>
                <w:bCs/>
                <w:sz w:val="24"/>
              </w:rPr>
            </w:pPr>
            <w:r>
              <w:rPr>
                <w:bCs/>
                <w:sz w:val="24"/>
              </w:rPr>
              <w:t>23</w:t>
            </w:r>
          </w:p>
        </w:tc>
      </w:tr>
      <w:tr w:rsidR="00C67013" w14:paraId="48C6B079" w14:textId="08F48833" w:rsidTr="00623235">
        <w:trPr>
          <w:trHeight w:val="755"/>
        </w:trPr>
        <w:tc>
          <w:tcPr>
            <w:tcW w:w="1824" w:type="dxa"/>
            <w:vAlign w:val="center"/>
          </w:tcPr>
          <w:p w14:paraId="21E71DA8" w14:textId="77777777" w:rsidR="00C67013" w:rsidRDefault="00C67013" w:rsidP="00C67013">
            <w:pPr>
              <w:pStyle w:val="TableParagraph"/>
              <w:spacing w:before="48" w:line="360" w:lineRule="auto"/>
              <w:jc w:val="center"/>
              <w:rPr>
                <w:b/>
                <w:sz w:val="24"/>
              </w:rPr>
            </w:pPr>
          </w:p>
        </w:tc>
        <w:tc>
          <w:tcPr>
            <w:tcW w:w="4695" w:type="dxa"/>
            <w:vAlign w:val="center"/>
          </w:tcPr>
          <w:p w14:paraId="759D9FE6" w14:textId="77777777" w:rsidR="00C67013" w:rsidRDefault="00C67013" w:rsidP="00C67013">
            <w:pPr>
              <w:pStyle w:val="TableParagraph"/>
              <w:spacing w:before="48" w:line="360" w:lineRule="auto"/>
              <w:rPr>
                <w:bCs/>
                <w:sz w:val="24"/>
                <w:lang w:val="en-IN"/>
              </w:rPr>
            </w:pPr>
            <w:r w:rsidRPr="00623235">
              <w:rPr>
                <w:bCs/>
                <w:sz w:val="24"/>
                <w:lang w:val="en-IN"/>
              </w:rPr>
              <w:t xml:space="preserve">8.1 </w:t>
            </w:r>
            <w:r w:rsidRPr="001534CB">
              <w:rPr>
                <w:sz w:val="24"/>
                <w:szCs w:val="24"/>
                <w:lang w:val="en-IN"/>
              </w:rPr>
              <w:t xml:space="preserve">Introduction </w:t>
            </w:r>
          </w:p>
          <w:p w14:paraId="467E3BDC" w14:textId="77777777" w:rsidR="00C67013" w:rsidRPr="00EF2ED8" w:rsidRDefault="00C67013" w:rsidP="00C67013">
            <w:pPr>
              <w:spacing w:line="360" w:lineRule="auto"/>
              <w:jc w:val="both"/>
              <w:rPr>
                <w:b/>
                <w:bCs/>
                <w:sz w:val="28"/>
                <w:szCs w:val="28"/>
                <w:lang w:val="en-IN"/>
              </w:rPr>
            </w:pPr>
            <w:r w:rsidRPr="00623235">
              <w:rPr>
                <w:bCs/>
                <w:sz w:val="24"/>
                <w:lang w:val="en-IN"/>
              </w:rPr>
              <w:t xml:space="preserve">8.2 </w:t>
            </w:r>
            <w:r w:rsidRPr="001534CB">
              <w:rPr>
                <w:sz w:val="24"/>
                <w:szCs w:val="24"/>
                <w:lang w:val="en-IN"/>
              </w:rPr>
              <w:t xml:space="preserve">Objective </w:t>
            </w:r>
            <w:proofErr w:type="spellStart"/>
            <w:r w:rsidRPr="001534CB">
              <w:rPr>
                <w:sz w:val="24"/>
                <w:szCs w:val="24"/>
                <w:lang w:val="en-IN"/>
              </w:rPr>
              <w:t>Fulfillment</w:t>
            </w:r>
            <w:proofErr w:type="spellEnd"/>
          </w:p>
          <w:p w14:paraId="0143E1F8" w14:textId="6BA55595" w:rsidR="00C67013" w:rsidRPr="001534CB" w:rsidRDefault="00C67013" w:rsidP="00C67013">
            <w:pPr>
              <w:spacing w:line="360" w:lineRule="auto"/>
              <w:jc w:val="both"/>
              <w:rPr>
                <w:b/>
                <w:bCs/>
                <w:sz w:val="28"/>
                <w:szCs w:val="28"/>
                <w:lang w:val="en-IN"/>
              </w:rPr>
            </w:pPr>
            <w:r w:rsidRPr="00623235">
              <w:rPr>
                <w:bCs/>
                <w:sz w:val="24"/>
                <w:lang w:val="en-IN"/>
              </w:rPr>
              <w:t xml:space="preserve">8.3 </w:t>
            </w:r>
            <w:r w:rsidRPr="001534CB">
              <w:rPr>
                <w:sz w:val="24"/>
                <w:szCs w:val="24"/>
                <w:lang w:val="en-IN"/>
              </w:rPr>
              <w:t>Technical Outcomes</w:t>
            </w:r>
          </w:p>
          <w:p w14:paraId="2498B05D" w14:textId="77777777" w:rsidR="00C67013" w:rsidRPr="00EF2ED8" w:rsidRDefault="00C67013" w:rsidP="00C67013">
            <w:pPr>
              <w:spacing w:line="360" w:lineRule="auto"/>
              <w:jc w:val="both"/>
              <w:rPr>
                <w:b/>
                <w:bCs/>
                <w:sz w:val="28"/>
                <w:szCs w:val="28"/>
                <w:lang w:val="en-IN"/>
              </w:rPr>
            </w:pPr>
            <w:r w:rsidRPr="00623235">
              <w:rPr>
                <w:bCs/>
                <w:sz w:val="24"/>
                <w:lang w:val="en-IN"/>
              </w:rPr>
              <w:t xml:space="preserve">8.4 </w:t>
            </w:r>
            <w:r w:rsidRPr="001534CB">
              <w:rPr>
                <w:sz w:val="24"/>
                <w:szCs w:val="24"/>
                <w:lang w:val="en-IN"/>
              </w:rPr>
              <w:t>System Reliability and Efficiency</w:t>
            </w:r>
          </w:p>
          <w:p w14:paraId="56B44F51" w14:textId="77777777" w:rsidR="00C67013" w:rsidRDefault="00C67013" w:rsidP="00C67013">
            <w:pPr>
              <w:pStyle w:val="TableParagraph"/>
              <w:spacing w:before="48" w:line="360" w:lineRule="auto"/>
              <w:rPr>
                <w:sz w:val="24"/>
                <w:szCs w:val="24"/>
                <w:lang w:val="en-IN"/>
              </w:rPr>
            </w:pPr>
            <w:r w:rsidRPr="00623235">
              <w:rPr>
                <w:sz w:val="24"/>
                <w:lang w:val="en-IN"/>
              </w:rPr>
              <w:t xml:space="preserve">8.5 </w:t>
            </w:r>
            <w:r w:rsidRPr="001534CB">
              <w:rPr>
                <w:sz w:val="24"/>
                <w:szCs w:val="24"/>
                <w:lang w:val="en-IN"/>
              </w:rPr>
              <w:t xml:space="preserve">Clinical and Research Impact </w:t>
            </w:r>
          </w:p>
          <w:p w14:paraId="3520B799" w14:textId="72084A0C" w:rsidR="00C67013" w:rsidRPr="00EF2ED8" w:rsidRDefault="00C67013" w:rsidP="00C67013">
            <w:pPr>
              <w:spacing w:line="360" w:lineRule="auto"/>
              <w:jc w:val="both"/>
              <w:rPr>
                <w:b/>
                <w:bCs/>
                <w:sz w:val="28"/>
                <w:szCs w:val="28"/>
                <w:lang w:val="en-IN"/>
              </w:rPr>
            </w:pPr>
            <w:r>
              <w:rPr>
                <w:sz w:val="24"/>
                <w:szCs w:val="24"/>
                <w:lang w:val="en-IN"/>
              </w:rPr>
              <w:t xml:space="preserve">8.6 </w:t>
            </w:r>
            <w:r w:rsidRPr="001534CB">
              <w:rPr>
                <w:sz w:val="24"/>
                <w:szCs w:val="24"/>
                <w:lang w:val="en-IN"/>
              </w:rPr>
              <w:t>Software Achievements</w:t>
            </w:r>
          </w:p>
          <w:p w14:paraId="009E86F1" w14:textId="77777777" w:rsidR="00C67013" w:rsidRDefault="00C67013" w:rsidP="00C67013">
            <w:pPr>
              <w:spacing w:line="360" w:lineRule="auto"/>
              <w:jc w:val="both"/>
              <w:rPr>
                <w:sz w:val="24"/>
                <w:szCs w:val="24"/>
                <w:lang w:val="en-IN"/>
              </w:rPr>
            </w:pPr>
            <w:r w:rsidRPr="001534CB">
              <w:rPr>
                <w:sz w:val="24"/>
                <w:szCs w:val="24"/>
                <w:lang w:val="en-IN"/>
              </w:rPr>
              <w:t>8.7 Deployment and Usability</w:t>
            </w:r>
          </w:p>
          <w:p w14:paraId="044B481F" w14:textId="571A7F2A" w:rsidR="00C67013" w:rsidRDefault="00C67013" w:rsidP="00C67013">
            <w:pPr>
              <w:spacing w:line="360" w:lineRule="auto"/>
              <w:jc w:val="both"/>
              <w:rPr>
                <w:sz w:val="24"/>
                <w:szCs w:val="24"/>
                <w:lang w:val="en-IN"/>
              </w:rPr>
            </w:pPr>
            <w:r w:rsidRPr="001534CB">
              <w:rPr>
                <w:sz w:val="24"/>
                <w:szCs w:val="24"/>
                <w:lang w:val="en-IN"/>
              </w:rPr>
              <w:t>8.8 Performance Metrics and Validation</w:t>
            </w:r>
          </w:p>
          <w:p w14:paraId="5CAEF57F" w14:textId="77777777" w:rsidR="00C67013" w:rsidRPr="001534CB" w:rsidRDefault="00C67013" w:rsidP="00C67013">
            <w:pPr>
              <w:spacing w:line="360" w:lineRule="auto"/>
              <w:jc w:val="both"/>
              <w:rPr>
                <w:sz w:val="24"/>
                <w:szCs w:val="24"/>
                <w:lang w:val="en-IN"/>
              </w:rPr>
            </w:pPr>
            <w:r w:rsidRPr="001534CB">
              <w:rPr>
                <w:sz w:val="24"/>
                <w:szCs w:val="24"/>
                <w:lang w:val="en-IN"/>
              </w:rPr>
              <w:t>8.9 Challenges Overcome</w:t>
            </w:r>
          </w:p>
          <w:p w14:paraId="3A69848F" w14:textId="5AE369AB" w:rsidR="00C67013" w:rsidRPr="00F92F48" w:rsidRDefault="00C67013" w:rsidP="00C67013">
            <w:pPr>
              <w:spacing w:line="360" w:lineRule="auto"/>
              <w:jc w:val="both"/>
              <w:rPr>
                <w:sz w:val="24"/>
                <w:szCs w:val="24"/>
                <w:lang w:val="en-IN"/>
              </w:rPr>
            </w:pPr>
            <w:r w:rsidRPr="001534CB">
              <w:rPr>
                <w:sz w:val="24"/>
                <w:szCs w:val="24"/>
                <w:lang w:val="en-IN"/>
              </w:rPr>
              <w:t>8.10 Future Scope</w:t>
            </w:r>
          </w:p>
        </w:tc>
        <w:tc>
          <w:tcPr>
            <w:tcW w:w="1915" w:type="dxa"/>
          </w:tcPr>
          <w:p w14:paraId="3E0CB5FC" w14:textId="7B91D358" w:rsidR="00C67013" w:rsidRDefault="00C67013" w:rsidP="00C67013">
            <w:pPr>
              <w:pStyle w:val="TableParagraph"/>
              <w:spacing w:before="48" w:line="360" w:lineRule="auto"/>
              <w:jc w:val="center"/>
              <w:rPr>
                <w:bCs/>
                <w:sz w:val="24"/>
              </w:rPr>
            </w:pPr>
            <w:r>
              <w:rPr>
                <w:bCs/>
                <w:sz w:val="24"/>
              </w:rPr>
              <w:t>28</w:t>
            </w:r>
          </w:p>
          <w:p w14:paraId="74D50437" w14:textId="56619410" w:rsidR="00C67013" w:rsidRDefault="00C67013" w:rsidP="00C67013">
            <w:pPr>
              <w:pStyle w:val="TableParagraph"/>
              <w:spacing w:before="48" w:line="360" w:lineRule="auto"/>
              <w:jc w:val="center"/>
              <w:rPr>
                <w:bCs/>
                <w:sz w:val="24"/>
              </w:rPr>
            </w:pPr>
            <w:r>
              <w:rPr>
                <w:bCs/>
                <w:sz w:val="24"/>
              </w:rPr>
              <w:t>28</w:t>
            </w:r>
          </w:p>
          <w:p w14:paraId="0C21F7C3" w14:textId="20612AF6" w:rsidR="00C67013" w:rsidRDefault="00C67013" w:rsidP="00C67013">
            <w:pPr>
              <w:pStyle w:val="TableParagraph"/>
              <w:spacing w:before="48" w:line="360" w:lineRule="auto"/>
              <w:jc w:val="center"/>
              <w:rPr>
                <w:bCs/>
                <w:sz w:val="24"/>
              </w:rPr>
            </w:pPr>
            <w:r>
              <w:rPr>
                <w:bCs/>
                <w:sz w:val="24"/>
              </w:rPr>
              <w:t>28</w:t>
            </w:r>
          </w:p>
          <w:p w14:paraId="2ECB12B0" w14:textId="0241E227" w:rsidR="00C67013" w:rsidRDefault="00C67013" w:rsidP="00C67013">
            <w:pPr>
              <w:pStyle w:val="TableParagraph"/>
              <w:spacing w:before="48" w:line="360" w:lineRule="auto"/>
              <w:jc w:val="center"/>
              <w:rPr>
                <w:bCs/>
                <w:sz w:val="24"/>
              </w:rPr>
            </w:pPr>
            <w:r>
              <w:rPr>
                <w:bCs/>
                <w:sz w:val="24"/>
              </w:rPr>
              <w:t>29</w:t>
            </w:r>
          </w:p>
          <w:p w14:paraId="1B27EC6B" w14:textId="77777777" w:rsidR="00C67013" w:rsidRDefault="00C67013" w:rsidP="00C67013">
            <w:pPr>
              <w:pStyle w:val="TableParagraph"/>
              <w:spacing w:before="48" w:line="360" w:lineRule="auto"/>
              <w:jc w:val="center"/>
              <w:rPr>
                <w:bCs/>
                <w:sz w:val="24"/>
              </w:rPr>
            </w:pPr>
            <w:r>
              <w:rPr>
                <w:bCs/>
                <w:sz w:val="24"/>
              </w:rPr>
              <w:t>29</w:t>
            </w:r>
          </w:p>
          <w:p w14:paraId="6DC4D474" w14:textId="77777777" w:rsidR="00C67013" w:rsidRDefault="00C67013" w:rsidP="00C67013">
            <w:pPr>
              <w:pStyle w:val="TableParagraph"/>
              <w:spacing w:before="48" w:line="360" w:lineRule="auto"/>
              <w:jc w:val="center"/>
              <w:rPr>
                <w:bCs/>
                <w:sz w:val="24"/>
              </w:rPr>
            </w:pPr>
            <w:r>
              <w:rPr>
                <w:bCs/>
                <w:sz w:val="24"/>
              </w:rPr>
              <w:t>29</w:t>
            </w:r>
          </w:p>
          <w:p w14:paraId="10008F3D" w14:textId="77777777" w:rsidR="00C67013" w:rsidRDefault="00C67013" w:rsidP="00C67013">
            <w:pPr>
              <w:pStyle w:val="TableParagraph"/>
              <w:spacing w:before="48" w:line="360" w:lineRule="auto"/>
              <w:jc w:val="center"/>
              <w:rPr>
                <w:bCs/>
                <w:sz w:val="24"/>
              </w:rPr>
            </w:pPr>
            <w:r>
              <w:rPr>
                <w:bCs/>
                <w:sz w:val="24"/>
              </w:rPr>
              <w:t>30</w:t>
            </w:r>
          </w:p>
          <w:p w14:paraId="308F1ED9" w14:textId="77777777" w:rsidR="00C67013" w:rsidRDefault="00C67013" w:rsidP="00C67013">
            <w:pPr>
              <w:pStyle w:val="TableParagraph"/>
              <w:spacing w:before="48" w:line="360" w:lineRule="auto"/>
              <w:jc w:val="center"/>
              <w:rPr>
                <w:bCs/>
                <w:sz w:val="24"/>
              </w:rPr>
            </w:pPr>
            <w:r>
              <w:rPr>
                <w:bCs/>
                <w:sz w:val="24"/>
              </w:rPr>
              <w:t>30</w:t>
            </w:r>
          </w:p>
          <w:p w14:paraId="2F9B0803" w14:textId="77777777" w:rsidR="00C67013" w:rsidRDefault="00C67013" w:rsidP="00C67013">
            <w:pPr>
              <w:pStyle w:val="TableParagraph"/>
              <w:spacing w:before="48" w:line="360" w:lineRule="auto"/>
              <w:jc w:val="center"/>
              <w:rPr>
                <w:bCs/>
                <w:sz w:val="24"/>
              </w:rPr>
            </w:pPr>
            <w:r>
              <w:rPr>
                <w:bCs/>
                <w:sz w:val="24"/>
              </w:rPr>
              <w:t>30</w:t>
            </w:r>
          </w:p>
          <w:p w14:paraId="7D0F2335" w14:textId="3392BB4B" w:rsidR="00C67013" w:rsidRDefault="00C67013" w:rsidP="00C67013">
            <w:pPr>
              <w:pStyle w:val="TableParagraph"/>
              <w:spacing w:before="48" w:line="360" w:lineRule="auto"/>
              <w:jc w:val="center"/>
              <w:rPr>
                <w:bCs/>
                <w:sz w:val="24"/>
              </w:rPr>
            </w:pPr>
            <w:r>
              <w:rPr>
                <w:bCs/>
                <w:sz w:val="24"/>
              </w:rPr>
              <w:t>30</w:t>
            </w:r>
          </w:p>
        </w:tc>
        <w:tc>
          <w:tcPr>
            <w:tcW w:w="1915" w:type="dxa"/>
            <w:vAlign w:val="center"/>
          </w:tcPr>
          <w:p w14:paraId="2819B451" w14:textId="77777777" w:rsidR="00C67013" w:rsidRDefault="00C67013" w:rsidP="00C67013"/>
        </w:tc>
      </w:tr>
      <w:tr w:rsidR="00C67013" w14:paraId="1E4A1D76" w14:textId="77777777" w:rsidTr="00983332">
        <w:trPr>
          <w:gridAfter w:val="1"/>
          <w:wAfter w:w="1915" w:type="dxa"/>
          <w:trHeight w:val="489"/>
        </w:trPr>
        <w:tc>
          <w:tcPr>
            <w:tcW w:w="1824" w:type="dxa"/>
            <w:vAlign w:val="center"/>
          </w:tcPr>
          <w:p w14:paraId="64496912" w14:textId="0D980950" w:rsidR="00C67013" w:rsidRDefault="00C67013" w:rsidP="00C67013">
            <w:pPr>
              <w:pStyle w:val="TableParagraph"/>
              <w:spacing w:before="48" w:line="360" w:lineRule="auto"/>
              <w:jc w:val="center"/>
              <w:rPr>
                <w:b/>
                <w:sz w:val="24"/>
              </w:rPr>
            </w:pPr>
            <w:r>
              <w:rPr>
                <w:b/>
                <w:sz w:val="24"/>
              </w:rPr>
              <w:t>9.</w:t>
            </w:r>
          </w:p>
        </w:tc>
        <w:tc>
          <w:tcPr>
            <w:tcW w:w="4695" w:type="dxa"/>
          </w:tcPr>
          <w:p w14:paraId="6F50D617" w14:textId="079FA142" w:rsidR="00C67013" w:rsidRPr="00B25E6F" w:rsidRDefault="00C67013" w:rsidP="00C67013">
            <w:pPr>
              <w:pStyle w:val="TableParagraph"/>
              <w:spacing w:before="48" w:line="360" w:lineRule="auto"/>
              <w:jc w:val="both"/>
              <w:rPr>
                <w:b/>
                <w:sz w:val="24"/>
              </w:rPr>
            </w:pPr>
            <w:r w:rsidRPr="00B25E6F">
              <w:rPr>
                <w:b/>
                <w:sz w:val="24"/>
              </w:rPr>
              <w:t>RESULTS AND DISCUSSIONS</w:t>
            </w:r>
          </w:p>
        </w:tc>
        <w:tc>
          <w:tcPr>
            <w:tcW w:w="1915" w:type="dxa"/>
            <w:vAlign w:val="center"/>
          </w:tcPr>
          <w:p w14:paraId="0B32288B" w14:textId="6B08E2BA" w:rsidR="00C67013" w:rsidRPr="00DC4FFC" w:rsidRDefault="00C67013" w:rsidP="00C67013">
            <w:pPr>
              <w:pStyle w:val="TableParagraph"/>
              <w:spacing w:before="48" w:line="360" w:lineRule="auto"/>
              <w:jc w:val="center"/>
              <w:rPr>
                <w:bCs/>
                <w:sz w:val="24"/>
              </w:rPr>
            </w:pPr>
            <w:r w:rsidRPr="00DC4FFC">
              <w:rPr>
                <w:bCs/>
                <w:sz w:val="24"/>
              </w:rPr>
              <w:t>26</w:t>
            </w:r>
          </w:p>
        </w:tc>
      </w:tr>
      <w:tr w:rsidR="00C67013" w14:paraId="02244432" w14:textId="77777777" w:rsidTr="00623235">
        <w:trPr>
          <w:gridAfter w:val="1"/>
          <w:wAfter w:w="1915" w:type="dxa"/>
          <w:trHeight w:val="755"/>
        </w:trPr>
        <w:tc>
          <w:tcPr>
            <w:tcW w:w="1824" w:type="dxa"/>
            <w:vAlign w:val="center"/>
          </w:tcPr>
          <w:p w14:paraId="7346AA04" w14:textId="77777777" w:rsidR="00C67013" w:rsidRDefault="00C67013" w:rsidP="00C67013">
            <w:pPr>
              <w:pStyle w:val="TableParagraph"/>
              <w:spacing w:before="48" w:line="360" w:lineRule="auto"/>
              <w:jc w:val="center"/>
              <w:rPr>
                <w:b/>
                <w:sz w:val="24"/>
              </w:rPr>
            </w:pPr>
          </w:p>
        </w:tc>
        <w:tc>
          <w:tcPr>
            <w:tcW w:w="4695" w:type="dxa"/>
          </w:tcPr>
          <w:p w14:paraId="445CAB8F" w14:textId="77777777" w:rsidR="00C67013" w:rsidRPr="00F92F48" w:rsidRDefault="00C67013" w:rsidP="001160B8">
            <w:pPr>
              <w:pStyle w:val="TableParagraph"/>
              <w:numPr>
                <w:ilvl w:val="1"/>
                <w:numId w:val="4"/>
              </w:numPr>
              <w:spacing w:before="48" w:line="360" w:lineRule="auto"/>
              <w:rPr>
                <w:sz w:val="24"/>
                <w:szCs w:val="24"/>
                <w:lang w:val="en-IN"/>
              </w:rPr>
            </w:pPr>
            <w:r w:rsidRPr="00F92F48">
              <w:rPr>
                <w:sz w:val="24"/>
                <w:szCs w:val="24"/>
                <w:lang w:val="en-IN"/>
              </w:rPr>
              <w:t xml:space="preserve">Introduction </w:t>
            </w:r>
          </w:p>
          <w:p w14:paraId="775733BE" w14:textId="7A4FD08B" w:rsidR="00C67013" w:rsidRPr="00F92F48" w:rsidRDefault="00C67013" w:rsidP="001160B8">
            <w:pPr>
              <w:pStyle w:val="ListParagraph"/>
              <w:numPr>
                <w:ilvl w:val="1"/>
                <w:numId w:val="4"/>
              </w:numPr>
              <w:tabs>
                <w:tab w:val="left" w:pos="975"/>
              </w:tabs>
              <w:spacing w:line="360" w:lineRule="auto"/>
              <w:rPr>
                <w:sz w:val="24"/>
                <w:szCs w:val="24"/>
                <w:lang w:val="en-IN"/>
              </w:rPr>
            </w:pPr>
            <w:r w:rsidRPr="00F92F48">
              <w:rPr>
                <w:sz w:val="24"/>
                <w:szCs w:val="24"/>
                <w:lang w:val="en-IN"/>
              </w:rPr>
              <w:t>Model Evaluation Methodology</w:t>
            </w:r>
          </w:p>
          <w:p w14:paraId="73A428EC" w14:textId="73D140D6" w:rsidR="00C67013" w:rsidRPr="00F92F48" w:rsidRDefault="00C67013" w:rsidP="001160B8">
            <w:pPr>
              <w:pStyle w:val="ListParagraph"/>
              <w:numPr>
                <w:ilvl w:val="1"/>
                <w:numId w:val="4"/>
              </w:numPr>
              <w:tabs>
                <w:tab w:val="left" w:pos="975"/>
              </w:tabs>
              <w:spacing w:line="360" w:lineRule="auto"/>
              <w:rPr>
                <w:sz w:val="24"/>
                <w:szCs w:val="24"/>
                <w:lang w:val="en-IN"/>
              </w:rPr>
            </w:pPr>
            <w:r w:rsidRPr="00F92F48">
              <w:rPr>
                <w:sz w:val="24"/>
                <w:szCs w:val="24"/>
                <w:lang w:val="en-IN"/>
              </w:rPr>
              <w:t>Accuracy and Performance</w:t>
            </w:r>
          </w:p>
          <w:p w14:paraId="74D45626" w14:textId="75EEC09D" w:rsidR="00C67013" w:rsidRPr="00F92F48" w:rsidRDefault="00C67013" w:rsidP="001160B8">
            <w:pPr>
              <w:pStyle w:val="ListParagraph"/>
              <w:numPr>
                <w:ilvl w:val="1"/>
                <w:numId w:val="4"/>
              </w:numPr>
              <w:tabs>
                <w:tab w:val="left" w:pos="975"/>
              </w:tabs>
              <w:spacing w:line="360" w:lineRule="auto"/>
              <w:rPr>
                <w:sz w:val="24"/>
                <w:szCs w:val="24"/>
                <w:lang w:val="en-IN"/>
              </w:rPr>
            </w:pPr>
            <w:r w:rsidRPr="00F92F48">
              <w:rPr>
                <w:sz w:val="24"/>
                <w:szCs w:val="24"/>
                <w:lang w:val="en-IN"/>
              </w:rPr>
              <w:t>Confusion Matrix Analysis</w:t>
            </w:r>
          </w:p>
          <w:p w14:paraId="0950A5A1" w14:textId="1C6E4D3F" w:rsidR="00C67013" w:rsidRPr="00F92F48" w:rsidRDefault="00C67013" w:rsidP="001160B8">
            <w:pPr>
              <w:pStyle w:val="ListParagraph"/>
              <w:numPr>
                <w:ilvl w:val="1"/>
                <w:numId w:val="4"/>
              </w:numPr>
              <w:tabs>
                <w:tab w:val="left" w:pos="975"/>
              </w:tabs>
              <w:spacing w:line="360" w:lineRule="auto"/>
              <w:rPr>
                <w:sz w:val="24"/>
                <w:szCs w:val="24"/>
                <w:lang w:val="en-IN"/>
              </w:rPr>
            </w:pPr>
            <w:r w:rsidRPr="00F92F48">
              <w:rPr>
                <w:sz w:val="24"/>
                <w:szCs w:val="24"/>
                <w:lang w:val="en-IN"/>
              </w:rPr>
              <w:t>ROC and AUC</w:t>
            </w:r>
          </w:p>
          <w:p w14:paraId="087C1CEC" w14:textId="01A494A8" w:rsidR="00C67013" w:rsidRPr="00F92F48" w:rsidRDefault="00C67013" w:rsidP="001160B8">
            <w:pPr>
              <w:pStyle w:val="ListParagraph"/>
              <w:numPr>
                <w:ilvl w:val="1"/>
                <w:numId w:val="4"/>
              </w:numPr>
              <w:tabs>
                <w:tab w:val="left" w:pos="975"/>
              </w:tabs>
              <w:spacing w:line="360" w:lineRule="auto"/>
              <w:rPr>
                <w:sz w:val="24"/>
                <w:szCs w:val="24"/>
                <w:lang w:val="en-IN"/>
              </w:rPr>
            </w:pPr>
            <w:r w:rsidRPr="00F92F48">
              <w:rPr>
                <w:sz w:val="24"/>
                <w:szCs w:val="24"/>
                <w:lang w:val="en-IN"/>
              </w:rPr>
              <w:lastRenderedPageBreak/>
              <w:t xml:space="preserve"> Graphical Output and Trends</w:t>
            </w:r>
          </w:p>
          <w:p w14:paraId="46C9D92A" w14:textId="2D443D98" w:rsidR="00C67013" w:rsidRPr="00F92F48" w:rsidRDefault="00C67013" w:rsidP="001160B8">
            <w:pPr>
              <w:pStyle w:val="ListParagraph"/>
              <w:numPr>
                <w:ilvl w:val="1"/>
                <w:numId w:val="4"/>
              </w:numPr>
              <w:tabs>
                <w:tab w:val="left" w:pos="975"/>
              </w:tabs>
              <w:spacing w:line="360" w:lineRule="auto"/>
              <w:rPr>
                <w:sz w:val="24"/>
                <w:szCs w:val="24"/>
                <w:lang w:val="en-IN"/>
              </w:rPr>
            </w:pPr>
            <w:r w:rsidRPr="00F92F48">
              <w:rPr>
                <w:sz w:val="24"/>
                <w:szCs w:val="24"/>
                <w:lang w:val="en-IN"/>
              </w:rPr>
              <w:t xml:space="preserve"> Discussion on Feature Extraction Methods</w:t>
            </w:r>
          </w:p>
          <w:p w14:paraId="43F39FA1" w14:textId="10A8B9EE" w:rsidR="00C67013" w:rsidRPr="00F92F48" w:rsidRDefault="00C67013" w:rsidP="001160B8">
            <w:pPr>
              <w:pStyle w:val="ListParagraph"/>
              <w:numPr>
                <w:ilvl w:val="1"/>
                <w:numId w:val="4"/>
              </w:numPr>
              <w:tabs>
                <w:tab w:val="left" w:pos="975"/>
              </w:tabs>
              <w:spacing w:line="360" w:lineRule="auto"/>
              <w:rPr>
                <w:sz w:val="24"/>
                <w:szCs w:val="24"/>
                <w:lang w:val="en-IN"/>
              </w:rPr>
            </w:pPr>
            <w:r w:rsidRPr="00F92F48">
              <w:rPr>
                <w:sz w:val="24"/>
                <w:szCs w:val="24"/>
                <w:lang w:val="en-IN"/>
              </w:rPr>
              <w:t xml:space="preserve"> Clinical Relevance and Interpretability</w:t>
            </w:r>
          </w:p>
          <w:p w14:paraId="6253EDAD" w14:textId="6AAA324F" w:rsidR="00C67013" w:rsidRPr="00F92F48" w:rsidRDefault="00C67013" w:rsidP="001160B8">
            <w:pPr>
              <w:pStyle w:val="ListParagraph"/>
              <w:numPr>
                <w:ilvl w:val="1"/>
                <w:numId w:val="4"/>
              </w:numPr>
              <w:tabs>
                <w:tab w:val="left" w:pos="975"/>
              </w:tabs>
              <w:spacing w:line="360" w:lineRule="auto"/>
              <w:rPr>
                <w:sz w:val="24"/>
                <w:szCs w:val="24"/>
                <w:lang w:val="en-IN"/>
              </w:rPr>
            </w:pPr>
            <w:r w:rsidRPr="00F92F48">
              <w:rPr>
                <w:sz w:val="24"/>
                <w:szCs w:val="24"/>
                <w:lang w:val="en-IN"/>
              </w:rPr>
              <w:t>Comparative Analysis with Existing Systems</w:t>
            </w:r>
          </w:p>
          <w:p w14:paraId="78F5531C" w14:textId="21022EA2" w:rsidR="00C67013" w:rsidRPr="00F92F48" w:rsidRDefault="00C67013" w:rsidP="00C67013">
            <w:pPr>
              <w:tabs>
                <w:tab w:val="left" w:pos="975"/>
              </w:tabs>
              <w:spacing w:line="360" w:lineRule="auto"/>
              <w:rPr>
                <w:b/>
                <w:bCs/>
                <w:sz w:val="28"/>
                <w:szCs w:val="28"/>
                <w:lang w:val="en-IN"/>
              </w:rPr>
            </w:pPr>
            <w:r>
              <w:rPr>
                <w:sz w:val="24"/>
                <w:szCs w:val="24"/>
                <w:lang w:val="en-IN"/>
              </w:rPr>
              <w:t xml:space="preserve">9.10 </w:t>
            </w:r>
            <w:r w:rsidRPr="00F92F48">
              <w:rPr>
                <w:sz w:val="24"/>
                <w:szCs w:val="24"/>
                <w:lang w:val="en-IN"/>
              </w:rPr>
              <w:t>Limitations</w:t>
            </w:r>
          </w:p>
        </w:tc>
        <w:tc>
          <w:tcPr>
            <w:tcW w:w="1915" w:type="dxa"/>
            <w:vAlign w:val="center"/>
          </w:tcPr>
          <w:p w14:paraId="661F9BBF" w14:textId="77777777" w:rsidR="00C67013" w:rsidRDefault="00C67013" w:rsidP="00C67013">
            <w:pPr>
              <w:pStyle w:val="TableParagraph"/>
              <w:spacing w:before="48" w:line="360" w:lineRule="auto"/>
              <w:jc w:val="center"/>
              <w:rPr>
                <w:sz w:val="24"/>
              </w:rPr>
            </w:pPr>
            <w:r>
              <w:rPr>
                <w:sz w:val="24"/>
              </w:rPr>
              <w:lastRenderedPageBreak/>
              <w:t xml:space="preserve">32 </w:t>
            </w:r>
          </w:p>
          <w:p w14:paraId="4A1522F2" w14:textId="77777777" w:rsidR="00C67013" w:rsidRDefault="00C67013" w:rsidP="00C67013">
            <w:pPr>
              <w:pStyle w:val="TableParagraph"/>
              <w:spacing w:before="48" w:line="360" w:lineRule="auto"/>
              <w:jc w:val="center"/>
              <w:rPr>
                <w:sz w:val="24"/>
              </w:rPr>
            </w:pPr>
            <w:r>
              <w:rPr>
                <w:sz w:val="24"/>
              </w:rPr>
              <w:t>32</w:t>
            </w:r>
          </w:p>
          <w:p w14:paraId="5441F9AC" w14:textId="77777777" w:rsidR="00C67013" w:rsidRDefault="00C67013" w:rsidP="00C67013">
            <w:pPr>
              <w:pStyle w:val="TableParagraph"/>
              <w:spacing w:before="48" w:line="360" w:lineRule="auto"/>
              <w:jc w:val="center"/>
              <w:rPr>
                <w:sz w:val="24"/>
              </w:rPr>
            </w:pPr>
            <w:r>
              <w:rPr>
                <w:sz w:val="24"/>
              </w:rPr>
              <w:t>32</w:t>
            </w:r>
          </w:p>
          <w:p w14:paraId="36A4BF67" w14:textId="77777777" w:rsidR="00C67013" w:rsidRDefault="00C67013" w:rsidP="00C67013">
            <w:pPr>
              <w:pStyle w:val="TableParagraph"/>
              <w:spacing w:before="48" w:line="360" w:lineRule="auto"/>
              <w:jc w:val="center"/>
              <w:rPr>
                <w:sz w:val="24"/>
              </w:rPr>
            </w:pPr>
            <w:r>
              <w:rPr>
                <w:sz w:val="24"/>
              </w:rPr>
              <w:t>33</w:t>
            </w:r>
          </w:p>
          <w:p w14:paraId="2EC88E7B" w14:textId="6C7A9B4D" w:rsidR="00C67013" w:rsidRDefault="00C67013" w:rsidP="00C67013">
            <w:pPr>
              <w:pStyle w:val="TableParagraph"/>
              <w:spacing w:before="48" w:line="360" w:lineRule="auto"/>
              <w:jc w:val="center"/>
              <w:rPr>
                <w:sz w:val="24"/>
              </w:rPr>
            </w:pPr>
            <w:r>
              <w:rPr>
                <w:sz w:val="24"/>
              </w:rPr>
              <w:lastRenderedPageBreak/>
              <w:t>33</w:t>
            </w:r>
          </w:p>
          <w:p w14:paraId="2C90DFB1" w14:textId="77777777" w:rsidR="00C67013" w:rsidRDefault="00C67013" w:rsidP="00C67013">
            <w:pPr>
              <w:pStyle w:val="TableParagraph"/>
              <w:spacing w:before="48" w:line="360" w:lineRule="auto"/>
              <w:jc w:val="center"/>
              <w:rPr>
                <w:sz w:val="24"/>
              </w:rPr>
            </w:pPr>
            <w:r>
              <w:rPr>
                <w:sz w:val="24"/>
              </w:rPr>
              <w:t>33</w:t>
            </w:r>
          </w:p>
          <w:p w14:paraId="0745DB6B" w14:textId="77777777" w:rsidR="00C67013" w:rsidRDefault="00C67013" w:rsidP="00C67013">
            <w:pPr>
              <w:pStyle w:val="TableParagraph"/>
              <w:spacing w:before="48" w:line="360" w:lineRule="auto"/>
              <w:jc w:val="center"/>
              <w:rPr>
                <w:sz w:val="24"/>
              </w:rPr>
            </w:pPr>
            <w:r>
              <w:rPr>
                <w:sz w:val="24"/>
              </w:rPr>
              <w:t>33</w:t>
            </w:r>
          </w:p>
          <w:p w14:paraId="54FA47A8" w14:textId="77777777" w:rsidR="00C67013" w:rsidRDefault="00C67013" w:rsidP="00C67013">
            <w:pPr>
              <w:pStyle w:val="TableParagraph"/>
              <w:spacing w:before="48" w:line="360" w:lineRule="auto"/>
              <w:jc w:val="center"/>
              <w:rPr>
                <w:sz w:val="24"/>
              </w:rPr>
            </w:pPr>
            <w:r>
              <w:rPr>
                <w:sz w:val="24"/>
              </w:rPr>
              <w:t>34</w:t>
            </w:r>
          </w:p>
          <w:p w14:paraId="1D62EC8D" w14:textId="77777777" w:rsidR="00C67013" w:rsidRDefault="00C67013" w:rsidP="00C67013">
            <w:pPr>
              <w:pStyle w:val="TableParagraph"/>
              <w:spacing w:before="48" w:line="360" w:lineRule="auto"/>
              <w:jc w:val="center"/>
              <w:rPr>
                <w:sz w:val="24"/>
              </w:rPr>
            </w:pPr>
            <w:r>
              <w:rPr>
                <w:sz w:val="24"/>
              </w:rPr>
              <w:t>34</w:t>
            </w:r>
          </w:p>
          <w:p w14:paraId="76825C85" w14:textId="2F827EA4" w:rsidR="00C67013" w:rsidRPr="00DA41A5" w:rsidRDefault="00C67013" w:rsidP="00C67013">
            <w:pPr>
              <w:pStyle w:val="TableParagraph"/>
              <w:spacing w:before="48" w:line="360" w:lineRule="auto"/>
              <w:jc w:val="center"/>
              <w:rPr>
                <w:sz w:val="24"/>
              </w:rPr>
            </w:pPr>
            <w:r>
              <w:rPr>
                <w:sz w:val="24"/>
              </w:rPr>
              <w:t>34</w:t>
            </w:r>
          </w:p>
        </w:tc>
      </w:tr>
      <w:tr w:rsidR="00C67013" w14:paraId="6D2625BA" w14:textId="77777777" w:rsidTr="00F92F48">
        <w:trPr>
          <w:gridAfter w:val="1"/>
          <w:wAfter w:w="1915" w:type="dxa"/>
          <w:trHeight w:val="572"/>
        </w:trPr>
        <w:tc>
          <w:tcPr>
            <w:tcW w:w="1824" w:type="dxa"/>
            <w:vAlign w:val="center"/>
          </w:tcPr>
          <w:p w14:paraId="4DD3701C" w14:textId="1CAA0919" w:rsidR="00C67013" w:rsidRDefault="00C67013" w:rsidP="00C67013">
            <w:pPr>
              <w:pStyle w:val="TableParagraph"/>
              <w:spacing w:before="48" w:line="360" w:lineRule="auto"/>
              <w:jc w:val="center"/>
              <w:rPr>
                <w:b/>
                <w:sz w:val="24"/>
              </w:rPr>
            </w:pPr>
            <w:r>
              <w:rPr>
                <w:b/>
                <w:sz w:val="24"/>
              </w:rPr>
              <w:lastRenderedPageBreak/>
              <w:t>10.</w:t>
            </w:r>
          </w:p>
        </w:tc>
        <w:tc>
          <w:tcPr>
            <w:tcW w:w="4695" w:type="dxa"/>
          </w:tcPr>
          <w:p w14:paraId="4380B99D" w14:textId="12B4C0E5" w:rsidR="00C67013" w:rsidRPr="00CD7DF3" w:rsidRDefault="00C67013" w:rsidP="00C67013">
            <w:pPr>
              <w:pStyle w:val="TableParagraph"/>
              <w:spacing w:before="48" w:line="360" w:lineRule="auto"/>
              <w:jc w:val="both"/>
              <w:rPr>
                <w:b/>
                <w:sz w:val="24"/>
              </w:rPr>
            </w:pPr>
            <w:r w:rsidRPr="00B25E6F">
              <w:rPr>
                <w:b/>
                <w:sz w:val="24"/>
              </w:rPr>
              <w:t>CONCLUSION</w:t>
            </w:r>
          </w:p>
        </w:tc>
        <w:tc>
          <w:tcPr>
            <w:tcW w:w="1915" w:type="dxa"/>
            <w:vAlign w:val="center"/>
          </w:tcPr>
          <w:p w14:paraId="3C5D94E7" w14:textId="5095DE0D" w:rsidR="00C67013" w:rsidRPr="00DC4FFC" w:rsidRDefault="00C67013" w:rsidP="00C67013">
            <w:pPr>
              <w:pStyle w:val="TableParagraph"/>
              <w:spacing w:before="48" w:line="360" w:lineRule="auto"/>
              <w:jc w:val="center"/>
              <w:rPr>
                <w:bCs/>
                <w:sz w:val="24"/>
              </w:rPr>
            </w:pPr>
            <w:r w:rsidRPr="00DC4FFC">
              <w:rPr>
                <w:bCs/>
                <w:sz w:val="24"/>
              </w:rPr>
              <w:t>28</w:t>
            </w:r>
          </w:p>
        </w:tc>
      </w:tr>
      <w:tr w:rsidR="00C67013" w14:paraId="73D5CA2E" w14:textId="77777777" w:rsidTr="00F92F48">
        <w:trPr>
          <w:gridAfter w:val="1"/>
          <w:wAfter w:w="1915" w:type="dxa"/>
          <w:trHeight w:val="1842"/>
        </w:trPr>
        <w:tc>
          <w:tcPr>
            <w:tcW w:w="1824" w:type="dxa"/>
            <w:vAlign w:val="center"/>
          </w:tcPr>
          <w:p w14:paraId="2BD029A4" w14:textId="77777777" w:rsidR="00C67013" w:rsidRPr="00DA41A5" w:rsidRDefault="00C67013" w:rsidP="00C67013">
            <w:pPr>
              <w:pStyle w:val="TableParagraph"/>
              <w:spacing w:before="48" w:line="360" w:lineRule="auto"/>
              <w:jc w:val="center"/>
              <w:rPr>
                <w:bCs/>
                <w:sz w:val="24"/>
              </w:rPr>
            </w:pPr>
          </w:p>
        </w:tc>
        <w:tc>
          <w:tcPr>
            <w:tcW w:w="4695" w:type="dxa"/>
          </w:tcPr>
          <w:p w14:paraId="6DC63D4C" w14:textId="77777777" w:rsidR="00C67013" w:rsidRPr="00DA41A5" w:rsidRDefault="00C67013" w:rsidP="00C67013">
            <w:pPr>
              <w:pStyle w:val="TableParagraph"/>
              <w:spacing w:before="48" w:line="360" w:lineRule="auto"/>
              <w:rPr>
                <w:bCs/>
                <w:sz w:val="24"/>
              </w:rPr>
            </w:pPr>
            <w:r w:rsidRPr="00DA41A5">
              <w:rPr>
                <w:bCs/>
                <w:sz w:val="24"/>
              </w:rPr>
              <w:t>10.1 Summary of the Research</w:t>
            </w:r>
          </w:p>
          <w:p w14:paraId="65D343AA" w14:textId="77777777" w:rsidR="00C67013" w:rsidRPr="00DA41A5" w:rsidRDefault="00C67013" w:rsidP="00C67013">
            <w:pPr>
              <w:pStyle w:val="TableParagraph"/>
              <w:spacing w:before="48" w:line="360" w:lineRule="auto"/>
              <w:rPr>
                <w:bCs/>
                <w:sz w:val="24"/>
              </w:rPr>
            </w:pPr>
            <w:r w:rsidRPr="00DA41A5">
              <w:rPr>
                <w:bCs/>
                <w:sz w:val="24"/>
              </w:rPr>
              <w:t>10.2 Key Findings</w:t>
            </w:r>
          </w:p>
          <w:p w14:paraId="2573B5F9" w14:textId="77777777" w:rsidR="00C67013" w:rsidRPr="00DA41A5" w:rsidRDefault="00C67013" w:rsidP="00C67013">
            <w:pPr>
              <w:pStyle w:val="TableParagraph"/>
              <w:spacing w:before="48" w:line="360" w:lineRule="auto"/>
              <w:rPr>
                <w:bCs/>
                <w:sz w:val="24"/>
              </w:rPr>
            </w:pPr>
            <w:r w:rsidRPr="00DA41A5">
              <w:rPr>
                <w:bCs/>
                <w:sz w:val="24"/>
              </w:rPr>
              <w:t>10.3 Contributions of the Research</w:t>
            </w:r>
          </w:p>
          <w:p w14:paraId="6BDA3AF6" w14:textId="593AD58E" w:rsidR="00C67013" w:rsidRPr="00DA41A5" w:rsidRDefault="00C67013" w:rsidP="00C67013">
            <w:pPr>
              <w:pStyle w:val="TableParagraph"/>
              <w:spacing w:before="48" w:line="360" w:lineRule="auto"/>
              <w:rPr>
                <w:bCs/>
                <w:sz w:val="24"/>
              </w:rPr>
            </w:pPr>
            <w:r w:rsidRPr="00DA41A5">
              <w:rPr>
                <w:bCs/>
                <w:sz w:val="24"/>
              </w:rPr>
              <w:t>10.4 Limitations and Areas for Future Work</w:t>
            </w:r>
          </w:p>
        </w:tc>
        <w:tc>
          <w:tcPr>
            <w:tcW w:w="1915" w:type="dxa"/>
            <w:vAlign w:val="center"/>
          </w:tcPr>
          <w:p w14:paraId="11625CBE" w14:textId="2980212E" w:rsidR="00C67013" w:rsidRDefault="00C67013" w:rsidP="00C67013">
            <w:pPr>
              <w:pStyle w:val="TableParagraph"/>
              <w:spacing w:before="48" w:line="360" w:lineRule="auto"/>
              <w:rPr>
                <w:bCs/>
                <w:sz w:val="24"/>
              </w:rPr>
            </w:pPr>
            <w:r>
              <w:rPr>
                <w:bCs/>
                <w:sz w:val="24"/>
              </w:rPr>
              <w:t xml:space="preserve">               28</w:t>
            </w:r>
          </w:p>
          <w:p w14:paraId="43910D1A" w14:textId="432B9862" w:rsidR="00C67013" w:rsidRDefault="00C67013" w:rsidP="00C67013">
            <w:pPr>
              <w:pStyle w:val="TableParagraph"/>
              <w:spacing w:before="48" w:line="360" w:lineRule="auto"/>
              <w:rPr>
                <w:bCs/>
                <w:sz w:val="24"/>
              </w:rPr>
            </w:pPr>
            <w:r>
              <w:rPr>
                <w:bCs/>
                <w:sz w:val="24"/>
              </w:rPr>
              <w:t xml:space="preserve">               29</w:t>
            </w:r>
          </w:p>
          <w:p w14:paraId="4BD92978" w14:textId="77777777" w:rsidR="00C67013" w:rsidRDefault="00C67013" w:rsidP="00C67013">
            <w:pPr>
              <w:pStyle w:val="TableParagraph"/>
              <w:spacing w:before="48" w:line="360" w:lineRule="auto"/>
              <w:rPr>
                <w:bCs/>
                <w:sz w:val="24"/>
              </w:rPr>
            </w:pPr>
            <w:r>
              <w:rPr>
                <w:bCs/>
                <w:sz w:val="24"/>
              </w:rPr>
              <w:t xml:space="preserve">               29</w:t>
            </w:r>
          </w:p>
          <w:p w14:paraId="2E14ED06" w14:textId="41459395" w:rsidR="00C67013" w:rsidRPr="00DA41A5" w:rsidRDefault="00C67013" w:rsidP="00C67013">
            <w:pPr>
              <w:pStyle w:val="TableParagraph"/>
              <w:spacing w:before="48" w:line="360" w:lineRule="auto"/>
              <w:rPr>
                <w:bCs/>
                <w:sz w:val="24"/>
              </w:rPr>
            </w:pPr>
            <w:r>
              <w:rPr>
                <w:bCs/>
                <w:sz w:val="24"/>
              </w:rPr>
              <w:t xml:space="preserve">               30 </w:t>
            </w:r>
          </w:p>
        </w:tc>
      </w:tr>
      <w:tr w:rsidR="00C67013" w14:paraId="01709033" w14:textId="77777777" w:rsidTr="00F92F48">
        <w:trPr>
          <w:gridAfter w:val="1"/>
          <w:wAfter w:w="1915" w:type="dxa"/>
          <w:trHeight w:val="565"/>
        </w:trPr>
        <w:tc>
          <w:tcPr>
            <w:tcW w:w="1824" w:type="dxa"/>
            <w:vAlign w:val="center"/>
          </w:tcPr>
          <w:p w14:paraId="39523C82" w14:textId="77777777" w:rsidR="00C67013" w:rsidRDefault="00C67013" w:rsidP="00C67013">
            <w:pPr>
              <w:pStyle w:val="TableParagraph"/>
              <w:spacing w:before="48" w:line="360" w:lineRule="auto"/>
              <w:jc w:val="center"/>
              <w:rPr>
                <w:b/>
                <w:sz w:val="24"/>
              </w:rPr>
            </w:pPr>
          </w:p>
        </w:tc>
        <w:tc>
          <w:tcPr>
            <w:tcW w:w="4695" w:type="dxa"/>
          </w:tcPr>
          <w:p w14:paraId="22E8294F" w14:textId="1E259067" w:rsidR="00C67013" w:rsidRPr="00CD7DF3" w:rsidRDefault="00C67013" w:rsidP="00C67013">
            <w:pPr>
              <w:pStyle w:val="TableParagraph"/>
              <w:spacing w:before="48" w:line="360" w:lineRule="auto"/>
              <w:jc w:val="both"/>
              <w:rPr>
                <w:b/>
                <w:sz w:val="24"/>
              </w:rPr>
            </w:pPr>
            <w:r w:rsidRPr="00B25E6F">
              <w:rPr>
                <w:b/>
                <w:sz w:val="24"/>
              </w:rPr>
              <w:t>REFERENCES</w:t>
            </w:r>
          </w:p>
        </w:tc>
        <w:tc>
          <w:tcPr>
            <w:tcW w:w="1915" w:type="dxa"/>
            <w:vAlign w:val="center"/>
          </w:tcPr>
          <w:p w14:paraId="3F858C9F" w14:textId="56212608" w:rsidR="00C67013" w:rsidRPr="00DC4FFC" w:rsidRDefault="00C67013" w:rsidP="00C67013">
            <w:pPr>
              <w:pStyle w:val="TableParagraph"/>
              <w:spacing w:before="48" w:line="360" w:lineRule="auto"/>
              <w:jc w:val="center"/>
              <w:rPr>
                <w:bCs/>
                <w:sz w:val="24"/>
              </w:rPr>
            </w:pPr>
            <w:r w:rsidRPr="00DC4FFC">
              <w:rPr>
                <w:bCs/>
                <w:sz w:val="24"/>
              </w:rPr>
              <w:t>31</w:t>
            </w:r>
          </w:p>
        </w:tc>
      </w:tr>
      <w:tr w:rsidR="00C67013" w14:paraId="409107AF" w14:textId="77777777" w:rsidTr="00623235">
        <w:trPr>
          <w:gridAfter w:val="1"/>
          <w:wAfter w:w="1915" w:type="dxa"/>
          <w:trHeight w:val="755"/>
        </w:trPr>
        <w:tc>
          <w:tcPr>
            <w:tcW w:w="1824" w:type="dxa"/>
            <w:vAlign w:val="center"/>
          </w:tcPr>
          <w:p w14:paraId="37C32D81" w14:textId="77777777" w:rsidR="00C67013" w:rsidRDefault="00C67013" w:rsidP="00C67013">
            <w:pPr>
              <w:pStyle w:val="TableParagraph"/>
              <w:spacing w:before="48" w:line="360" w:lineRule="auto"/>
              <w:jc w:val="both"/>
              <w:rPr>
                <w:b/>
                <w:sz w:val="24"/>
              </w:rPr>
            </w:pPr>
          </w:p>
        </w:tc>
        <w:tc>
          <w:tcPr>
            <w:tcW w:w="4695" w:type="dxa"/>
          </w:tcPr>
          <w:p w14:paraId="6DAE840B" w14:textId="77777777" w:rsidR="00C67013" w:rsidRDefault="00C67013" w:rsidP="00C67013">
            <w:pPr>
              <w:pStyle w:val="TableParagraph"/>
              <w:spacing w:before="48" w:line="360" w:lineRule="auto"/>
              <w:jc w:val="both"/>
              <w:rPr>
                <w:b/>
                <w:sz w:val="24"/>
              </w:rPr>
            </w:pPr>
            <w:r w:rsidRPr="00B25E6F">
              <w:rPr>
                <w:b/>
                <w:sz w:val="24"/>
              </w:rPr>
              <w:t>APPENDIX-A</w:t>
            </w:r>
          </w:p>
          <w:p w14:paraId="55B584A1" w14:textId="1E891623" w:rsidR="00C67013" w:rsidRPr="00B25E6F" w:rsidRDefault="00C67013" w:rsidP="00C67013">
            <w:pPr>
              <w:pStyle w:val="TableParagraph"/>
              <w:spacing w:before="48" w:line="360" w:lineRule="auto"/>
              <w:jc w:val="both"/>
              <w:rPr>
                <w:b/>
                <w:sz w:val="24"/>
              </w:rPr>
            </w:pPr>
            <w:r>
              <w:rPr>
                <w:b/>
                <w:sz w:val="24"/>
              </w:rPr>
              <w:t>PSEUDO CODE</w:t>
            </w:r>
          </w:p>
        </w:tc>
        <w:tc>
          <w:tcPr>
            <w:tcW w:w="1915" w:type="dxa"/>
            <w:vAlign w:val="center"/>
          </w:tcPr>
          <w:p w14:paraId="2FADFB5E" w14:textId="2D3E928E" w:rsidR="00C67013" w:rsidRPr="00DC4FFC" w:rsidRDefault="00C67013" w:rsidP="00C67013">
            <w:pPr>
              <w:pStyle w:val="TableParagraph"/>
              <w:spacing w:before="48" w:line="360" w:lineRule="auto"/>
              <w:jc w:val="center"/>
              <w:rPr>
                <w:bCs/>
                <w:sz w:val="24"/>
              </w:rPr>
            </w:pPr>
            <w:r w:rsidRPr="00DC4FFC">
              <w:rPr>
                <w:bCs/>
                <w:sz w:val="24"/>
              </w:rPr>
              <w:t>33</w:t>
            </w:r>
          </w:p>
        </w:tc>
      </w:tr>
      <w:tr w:rsidR="00C67013" w14:paraId="04DAF6B6" w14:textId="77777777" w:rsidTr="00623235">
        <w:trPr>
          <w:gridAfter w:val="1"/>
          <w:wAfter w:w="1915" w:type="dxa"/>
          <w:trHeight w:val="755"/>
        </w:trPr>
        <w:tc>
          <w:tcPr>
            <w:tcW w:w="1824" w:type="dxa"/>
            <w:vAlign w:val="center"/>
          </w:tcPr>
          <w:p w14:paraId="20701DF8" w14:textId="77777777" w:rsidR="00C67013" w:rsidRDefault="00C67013" w:rsidP="00C67013">
            <w:pPr>
              <w:pStyle w:val="TableParagraph"/>
              <w:spacing w:before="48" w:line="360" w:lineRule="auto"/>
              <w:jc w:val="both"/>
              <w:rPr>
                <w:b/>
                <w:sz w:val="24"/>
              </w:rPr>
            </w:pPr>
          </w:p>
        </w:tc>
        <w:tc>
          <w:tcPr>
            <w:tcW w:w="4695" w:type="dxa"/>
          </w:tcPr>
          <w:p w14:paraId="2F816CBE" w14:textId="77777777" w:rsidR="00C67013" w:rsidRDefault="00C67013" w:rsidP="00C67013">
            <w:pPr>
              <w:pStyle w:val="TableParagraph"/>
              <w:spacing w:before="48" w:line="360" w:lineRule="auto"/>
              <w:jc w:val="both"/>
              <w:rPr>
                <w:b/>
                <w:sz w:val="24"/>
              </w:rPr>
            </w:pPr>
            <w:r w:rsidRPr="0028641B">
              <w:rPr>
                <w:b/>
                <w:sz w:val="24"/>
              </w:rPr>
              <w:t>APPENDIX-B</w:t>
            </w:r>
          </w:p>
          <w:p w14:paraId="083A7D0D" w14:textId="05BA5190" w:rsidR="00C67013" w:rsidRPr="00B25E6F" w:rsidRDefault="00C67013" w:rsidP="00C67013">
            <w:pPr>
              <w:pStyle w:val="TableParagraph"/>
              <w:spacing w:before="48" w:line="360" w:lineRule="auto"/>
              <w:jc w:val="both"/>
              <w:rPr>
                <w:b/>
                <w:sz w:val="24"/>
              </w:rPr>
            </w:pPr>
            <w:r w:rsidRPr="0028641B">
              <w:rPr>
                <w:b/>
                <w:sz w:val="24"/>
              </w:rPr>
              <w:t>SCREENSHOTS</w:t>
            </w:r>
          </w:p>
        </w:tc>
        <w:tc>
          <w:tcPr>
            <w:tcW w:w="1915" w:type="dxa"/>
            <w:vAlign w:val="center"/>
          </w:tcPr>
          <w:p w14:paraId="46DC19EA" w14:textId="2CAA2DE7" w:rsidR="00C67013" w:rsidRPr="00DC4FFC" w:rsidRDefault="00C67013" w:rsidP="00C67013">
            <w:pPr>
              <w:pStyle w:val="TableParagraph"/>
              <w:spacing w:before="48" w:line="360" w:lineRule="auto"/>
              <w:jc w:val="center"/>
              <w:rPr>
                <w:bCs/>
                <w:sz w:val="24"/>
              </w:rPr>
            </w:pPr>
            <w:r w:rsidRPr="00DC4FFC">
              <w:rPr>
                <w:bCs/>
                <w:sz w:val="24"/>
              </w:rPr>
              <w:t>41</w:t>
            </w:r>
          </w:p>
        </w:tc>
      </w:tr>
      <w:tr w:rsidR="00C67013" w14:paraId="63DD1F7A" w14:textId="77777777" w:rsidTr="00623235">
        <w:trPr>
          <w:gridAfter w:val="1"/>
          <w:wAfter w:w="1915" w:type="dxa"/>
          <w:trHeight w:val="755"/>
        </w:trPr>
        <w:tc>
          <w:tcPr>
            <w:tcW w:w="1824" w:type="dxa"/>
            <w:vAlign w:val="center"/>
          </w:tcPr>
          <w:p w14:paraId="5B5DA4D2" w14:textId="77777777" w:rsidR="00C67013" w:rsidRDefault="00C67013" w:rsidP="00C67013">
            <w:pPr>
              <w:pStyle w:val="TableParagraph"/>
              <w:spacing w:before="48" w:line="360" w:lineRule="auto"/>
              <w:jc w:val="both"/>
              <w:rPr>
                <w:b/>
                <w:sz w:val="24"/>
              </w:rPr>
            </w:pPr>
          </w:p>
        </w:tc>
        <w:tc>
          <w:tcPr>
            <w:tcW w:w="4695" w:type="dxa"/>
          </w:tcPr>
          <w:p w14:paraId="3288FCC2" w14:textId="632A2B4C" w:rsidR="00C67013" w:rsidRDefault="00C67013" w:rsidP="00C67013">
            <w:pPr>
              <w:pStyle w:val="TableParagraph"/>
              <w:spacing w:before="48" w:line="360" w:lineRule="auto"/>
              <w:jc w:val="both"/>
              <w:rPr>
                <w:b/>
                <w:sz w:val="24"/>
              </w:rPr>
            </w:pPr>
            <w:r w:rsidRPr="0028641B">
              <w:rPr>
                <w:b/>
                <w:sz w:val="24"/>
              </w:rPr>
              <w:t>APPENDIX-</w:t>
            </w:r>
            <w:r>
              <w:rPr>
                <w:b/>
                <w:sz w:val="24"/>
              </w:rPr>
              <w:t>C</w:t>
            </w:r>
          </w:p>
          <w:p w14:paraId="4C556A9A" w14:textId="1070A150" w:rsidR="00C67013" w:rsidRPr="00B25E6F" w:rsidRDefault="00C67013" w:rsidP="00C67013">
            <w:pPr>
              <w:pStyle w:val="TableParagraph"/>
              <w:spacing w:before="48" w:line="360" w:lineRule="auto"/>
              <w:jc w:val="both"/>
              <w:rPr>
                <w:b/>
                <w:sz w:val="24"/>
              </w:rPr>
            </w:pPr>
            <w:r>
              <w:rPr>
                <w:b/>
                <w:sz w:val="24"/>
              </w:rPr>
              <w:t>ENCLOSURE</w:t>
            </w:r>
          </w:p>
        </w:tc>
        <w:tc>
          <w:tcPr>
            <w:tcW w:w="1915" w:type="dxa"/>
            <w:vAlign w:val="center"/>
          </w:tcPr>
          <w:p w14:paraId="03E784C5" w14:textId="4675AF65" w:rsidR="00C67013" w:rsidRPr="00DC4FFC" w:rsidRDefault="00C67013" w:rsidP="00C67013">
            <w:pPr>
              <w:pStyle w:val="TableParagraph"/>
              <w:spacing w:before="48" w:line="360" w:lineRule="auto"/>
              <w:jc w:val="center"/>
              <w:rPr>
                <w:bCs/>
                <w:sz w:val="24"/>
              </w:rPr>
            </w:pPr>
            <w:r w:rsidRPr="00DC4FFC">
              <w:rPr>
                <w:bCs/>
                <w:sz w:val="24"/>
              </w:rPr>
              <w:t>4</w:t>
            </w:r>
            <w:r>
              <w:rPr>
                <w:bCs/>
                <w:sz w:val="24"/>
              </w:rPr>
              <w:t>2</w:t>
            </w:r>
          </w:p>
        </w:tc>
      </w:tr>
    </w:tbl>
    <w:p w14:paraId="2A6DD352" w14:textId="36073A4C" w:rsidR="001E007A" w:rsidRDefault="001E007A" w:rsidP="001526A7">
      <w:pPr>
        <w:spacing w:line="360" w:lineRule="auto"/>
        <w:jc w:val="both"/>
        <w:sectPr w:rsidR="001E007A" w:rsidSect="00771B5E">
          <w:footerReference w:type="default" r:id="rId9"/>
          <w:type w:val="continuous"/>
          <w:pgSz w:w="11906" w:h="16838" w:code="9"/>
          <w:pgMar w:top="1440" w:right="1080" w:bottom="1440" w:left="108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pgNumType w:fmt="lowerRoman" w:start="1"/>
          <w:cols w:space="720"/>
          <w:titlePg/>
          <w:docGrid w:linePitch="299"/>
        </w:sectPr>
      </w:pPr>
    </w:p>
    <w:p w14:paraId="3475C65C" w14:textId="77777777" w:rsidR="00F92F48" w:rsidRDefault="00F92F48" w:rsidP="004C1306">
      <w:pPr>
        <w:tabs>
          <w:tab w:val="left" w:pos="975"/>
        </w:tabs>
        <w:spacing w:line="360" w:lineRule="auto"/>
        <w:jc w:val="center"/>
        <w:rPr>
          <w:b/>
          <w:sz w:val="32"/>
        </w:rPr>
      </w:pPr>
    </w:p>
    <w:p w14:paraId="44B0D39E" w14:textId="77777777" w:rsidR="00F92F48" w:rsidRDefault="00F92F48" w:rsidP="004C1306">
      <w:pPr>
        <w:tabs>
          <w:tab w:val="left" w:pos="975"/>
        </w:tabs>
        <w:spacing w:line="360" w:lineRule="auto"/>
        <w:jc w:val="center"/>
        <w:rPr>
          <w:b/>
          <w:sz w:val="32"/>
        </w:rPr>
      </w:pPr>
    </w:p>
    <w:p w14:paraId="49D6B948" w14:textId="77777777" w:rsidR="00F92F48" w:rsidRDefault="00F92F48" w:rsidP="004C1306">
      <w:pPr>
        <w:tabs>
          <w:tab w:val="left" w:pos="975"/>
        </w:tabs>
        <w:spacing w:line="360" w:lineRule="auto"/>
        <w:jc w:val="center"/>
        <w:rPr>
          <w:b/>
          <w:sz w:val="32"/>
        </w:rPr>
      </w:pPr>
    </w:p>
    <w:p w14:paraId="3163C9BB" w14:textId="77777777" w:rsidR="00983332" w:rsidRDefault="00983332" w:rsidP="004C1306">
      <w:pPr>
        <w:tabs>
          <w:tab w:val="left" w:pos="975"/>
        </w:tabs>
        <w:spacing w:line="360" w:lineRule="auto"/>
        <w:jc w:val="center"/>
        <w:rPr>
          <w:b/>
          <w:sz w:val="32"/>
        </w:rPr>
      </w:pPr>
    </w:p>
    <w:p w14:paraId="74B5C7C5" w14:textId="77777777" w:rsidR="00983332" w:rsidRDefault="00983332" w:rsidP="004C1306">
      <w:pPr>
        <w:tabs>
          <w:tab w:val="left" w:pos="975"/>
        </w:tabs>
        <w:spacing w:line="360" w:lineRule="auto"/>
        <w:jc w:val="center"/>
        <w:rPr>
          <w:b/>
          <w:sz w:val="32"/>
        </w:rPr>
      </w:pPr>
    </w:p>
    <w:p w14:paraId="17FC32F5" w14:textId="77777777" w:rsidR="00983332" w:rsidRDefault="00983332" w:rsidP="004C1306">
      <w:pPr>
        <w:tabs>
          <w:tab w:val="left" w:pos="975"/>
        </w:tabs>
        <w:spacing w:line="360" w:lineRule="auto"/>
        <w:jc w:val="center"/>
        <w:rPr>
          <w:b/>
          <w:sz w:val="32"/>
        </w:rPr>
      </w:pPr>
    </w:p>
    <w:p w14:paraId="7D1335B3" w14:textId="77777777" w:rsidR="00F92F48" w:rsidRDefault="00F92F48" w:rsidP="004C1306">
      <w:pPr>
        <w:tabs>
          <w:tab w:val="left" w:pos="975"/>
        </w:tabs>
        <w:spacing w:line="360" w:lineRule="auto"/>
        <w:jc w:val="center"/>
        <w:rPr>
          <w:b/>
          <w:sz w:val="32"/>
        </w:rPr>
      </w:pPr>
    </w:p>
    <w:p w14:paraId="6115D21D" w14:textId="77777777" w:rsidR="00C67013" w:rsidRDefault="00C67013" w:rsidP="004C1306">
      <w:pPr>
        <w:tabs>
          <w:tab w:val="left" w:pos="975"/>
        </w:tabs>
        <w:spacing w:line="360" w:lineRule="auto"/>
        <w:jc w:val="center"/>
        <w:rPr>
          <w:b/>
          <w:sz w:val="32"/>
        </w:rPr>
      </w:pPr>
    </w:p>
    <w:p w14:paraId="75CA324B" w14:textId="77777777" w:rsidR="00B67501" w:rsidRDefault="00B67501" w:rsidP="004C1306">
      <w:pPr>
        <w:tabs>
          <w:tab w:val="left" w:pos="975"/>
        </w:tabs>
        <w:spacing w:line="360" w:lineRule="auto"/>
        <w:jc w:val="center"/>
        <w:rPr>
          <w:b/>
          <w:sz w:val="32"/>
        </w:rPr>
      </w:pPr>
    </w:p>
    <w:p w14:paraId="12F39102" w14:textId="70A49A8E" w:rsidR="005C0F06" w:rsidRPr="00761A06" w:rsidRDefault="00510DFE" w:rsidP="004C1306">
      <w:pPr>
        <w:tabs>
          <w:tab w:val="left" w:pos="975"/>
        </w:tabs>
        <w:spacing w:line="360" w:lineRule="auto"/>
        <w:jc w:val="center"/>
        <w:rPr>
          <w:b/>
          <w:sz w:val="32"/>
        </w:rPr>
      </w:pPr>
      <w:r w:rsidRPr="00761A06">
        <w:rPr>
          <w:b/>
          <w:sz w:val="32"/>
        </w:rPr>
        <w:lastRenderedPageBreak/>
        <w:t>CHAPTER-1</w:t>
      </w:r>
    </w:p>
    <w:p w14:paraId="6EFADD92" w14:textId="77777777" w:rsidR="008B5FF7" w:rsidRDefault="00510DFE" w:rsidP="004C1306">
      <w:pPr>
        <w:tabs>
          <w:tab w:val="left" w:pos="975"/>
        </w:tabs>
        <w:spacing w:line="360" w:lineRule="auto"/>
        <w:jc w:val="center"/>
        <w:rPr>
          <w:b/>
          <w:sz w:val="32"/>
        </w:rPr>
      </w:pPr>
      <w:r w:rsidRPr="00761A06">
        <w:rPr>
          <w:b/>
          <w:sz w:val="32"/>
        </w:rPr>
        <w:t>INTRODUCTION</w:t>
      </w:r>
    </w:p>
    <w:p w14:paraId="7B440217" w14:textId="184EEC34" w:rsidR="0036140F" w:rsidRDefault="0036140F" w:rsidP="0036140F">
      <w:pPr>
        <w:pStyle w:val="ListParagraph"/>
        <w:numPr>
          <w:ilvl w:val="1"/>
          <w:numId w:val="1"/>
        </w:numPr>
        <w:tabs>
          <w:tab w:val="left" w:pos="975"/>
        </w:tabs>
        <w:spacing w:line="360" w:lineRule="auto"/>
        <w:rPr>
          <w:b/>
          <w:sz w:val="28"/>
        </w:rPr>
      </w:pPr>
      <w:r w:rsidRPr="0038427B">
        <w:rPr>
          <w:b/>
          <w:sz w:val="28"/>
        </w:rPr>
        <w:t>Brain Activity Monitoring in Coma Patients</w:t>
      </w:r>
      <w:r w:rsidRPr="0038427B">
        <w:t xml:space="preserve"> </w:t>
      </w:r>
      <w:r w:rsidRPr="0038427B">
        <w:rPr>
          <w:b/>
          <w:sz w:val="28"/>
        </w:rPr>
        <w:t>: An Overview</w:t>
      </w:r>
    </w:p>
    <w:p w14:paraId="7B11395E" w14:textId="77777777" w:rsidR="0036140F" w:rsidRPr="008E41F5" w:rsidRDefault="0036140F" w:rsidP="0036140F">
      <w:pPr>
        <w:tabs>
          <w:tab w:val="left" w:pos="975"/>
        </w:tabs>
        <w:spacing w:line="360" w:lineRule="auto"/>
        <w:rPr>
          <w:sz w:val="24"/>
          <w:szCs w:val="24"/>
          <w:lang w:val="en-IN" w:eastAsia="en-IN"/>
        </w:rPr>
      </w:pPr>
      <w:r w:rsidRPr="008E41F5">
        <w:rPr>
          <w:sz w:val="24"/>
          <w:szCs w:val="24"/>
          <w:lang w:val="en-IN" w:eastAsia="en-IN"/>
        </w:rPr>
        <w:t>Brain activity monitoring in coma patients is a vital component of critical care and neurological assessment. Coma is defined as a prolonged state of unconsciousness in which patients are unresponsive to external stimuli and unable to perform voluntary actions. It can be caused by various factors, including traumatic brain injury, stroke, brain infections, or metabolic disturbances. Although coma accounts for a relatively small proportion of neurological diagnoses, its severe nature and unpredictable recovery patterns make it a focus of intense clinical and research interest.</w:t>
      </w:r>
    </w:p>
    <w:p w14:paraId="5ED2C5A8" w14:textId="77777777" w:rsidR="0036140F" w:rsidRDefault="0036140F" w:rsidP="0036140F">
      <w:pPr>
        <w:tabs>
          <w:tab w:val="left" w:pos="975"/>
        </w:tabs>
        <w:spacing w:line="360" w:lineRule="auto"/>
        <w:rPr>
          <w:sz w:val="24"/>
          <w:szCs w:val="24"/>
          <w:lang w:val="en-IN" w:eastAsia="en-IN"/>
        </w:rPr>
      </w:pPr>
      <w:r w:rsidRPr="008E41F5">
        <w:rPr>
          <w:sz w:val="24"/>
          <w:szCs w:val="24"/>
          <w:lang w:val="en-IN" w:eastAsia="en-IN"/>
        </w:rPr>
        <w:t>Traditional coma assessment methods such as the Glasgow Coma Scale (GCS) provide only coarse evaluations of consciousness. As a result, they often fall short in detecting minimal signs of awareness or predicting recovery accurately. Electroencephalography (EEG) has emerged as a valuable non-invasive technique for continuous brain monitoring. EEG signals reflect the electrical activity of the brain and contain rich information across various frequency bands. However, interpreting these signals manually is challenging due to their high dimensionality, non-stationary nature, and susceptibility to noise.</w:t>
      </w:r>
    </w:p>
    <w:p w14:paraId="501D6148" w14:textId="2E66F054" w:rsidR="00F92F48" w:rsidRDefault="00F92F48" w:rsidP="00F92F48">
      <w:pPr>
        <w:tabs>
          <w:tab w:val="left" w:pos="975"/>
        </w:tabs>
        <w:spacing w:line="360" w:lineRule="auto"/>
        <w:jc w:val="center"/>
        <w:rPr>
          <w:b/>
          <w:sz w:val="28"/>
        </w:rPr>
      </w:pPr>
      <w:r>
        <w:rPr>
          <w:noProof/>
        </w:rPr>
        <w:drawing>
          <wp:inline distT="0" distB="0" distL="0" distR="0" wp14:anchorId="3E1E87DB" wp14:editId="344E9F05">
            <wp:extent cx="2825750" cy="1884045"/>
            <wp:effectExtent l="0" t="0" r="0" b="1905"/>
            <wp:docPr id="64395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57295" name="Picture 1"/>
                    <pic:cNvPicPr>
                      <a:picLocks noChangeAspect="1"/>
                    </pic:cNvPicPr>
                  </pic:nvPicPr>
                  <pic:blipFill>
                    <a:blip r:embed="rId10"/>
                    <a:stretch>
                      <a:fillRect/>
                    </a:stretch>
                  </pic:blipFill>
                  <pic:spPr>
                    <a:xfrm>
                      <a:off x="0" y="0"/>
                      <a:ext cx="2825750" cy="1884045"/>
                    </a:xfrm>
                    <a:prstGeom prst="rect">
                      <a:avLst/>
                    </a:prstGeom>
                  </pic:spPr>
                </pic:pic>
              </a:graphicData>
            </a:graphic>
          </wp:inline>
        </w:drawing>
      </w:r>
    </w:p>
    <w:p w14:paraId="7E4E01F8" w14:textId="413B8E56" w:rsidR="00F92F48" w:rsidRDefault="00F92F48" w:rsidP="00F92F48">
      <w:pPr>
        <w:tabs>
          <w:tab w:val="left" w:pos="975"/>
        </w:tabs>
        <w:spacing w:line="360" w:lineRule="auto"/>
        <w:jc w:val="center"/>
        <w:rPr>
          <w:bCs/>
          <w:sz w:val="24"/>
          <w:szCs w:val="24"/>
          <w:lang w:val="en-IN"/>
        </w:rPr>
      </w:pPr>
      <w:r w:rsidRPr="00F92F48">
        <w:rPr>
          <w:bCs/>
          <w:sz w:val="24"/>
          <w:szCs w:val="24"/>
          <w:lang w:val="en-IN"/>
        </w:rPr>
        <w:t>Figure 1.1: EEG-Based Brain Activity Monitoring in a Comatose Patien</w:t>
      </w:r>
      <w:r>
        <w:rPr>
          <w:bCs/>
          <w:sz w:val="24"/>
          <w:szCs w:val="24"/>
          <w:lang w:val="en-IN"/>
        </w:rPr>
        <w:t>t</w:t>
      </w:r>
    </w:p>
    <w:p w14:paraId="3FEE9C43" w14:textId="77777777" w:rsidR="00F92F48" w:rsidRPr="00F92F48" w:rsidRDefault="00F92F48" w:rsidP="00F92F48">
      <w:pPr>
        <w:tabs>
          <w:tab w:val="left" w:pos="975"/>
        </w:tabs>
        <w:spacing w:line="360" w:lineRule="auto"/>
        <w:rPr>
          <w:bCs/>
          <w:sz w:val="24"/>
          <w:szCs w:val="24"/>
          <w:lang w:val="en-IN"/>
        </w:rPr>
      </w:pPr>
      <w:r w:rsidRPr="00F92F48">
        <w:rPr>
          <w:bCs/>
          <w:sz w:val="24"/>
          <w:szCs w:val="24"/>
          <w:lang w:val="en-IN"/>
        </w:rPr>
        <w:t>The figure 1.1 shows a comatose patient monitored using EEG, capturing brain activity through electrodes. It highlights the importance of continuous neurological assessment in intensive care for coma management.</w:t>
      </w:r>
    </w:p>
    <w:p w14:paraId="56F59745" w14:textId="77777777" w:rsidR="0036140F" w:rsidRPr="008E41F5" w:rsidRDefault="0036140F" w:rsidP="0036140F">
      <w:pPr>
        <w:tabs>
          <w:tab w:val="left" w:pos="975"/>
        </w:tabs>
        <w:spacing w:line="360" w:lineRule="auto"/>
        <w:rPr>
          <w:b/>
          <w:sz w:val="28"/>
        </w:rPr>
      </w:pPr>
    </w:p>
    <w:p w14:paraId="26B918B8" w14:textId="77777777" w:rsidR="0036140F" w:rsidRPr="008E41F5" w:rsidRDefault="0036140F" w:rsidP="0036140F">
      <w:pPr>
        <w:tabs>
          <w:tab w:val="left" w:pos="975"/>
        </w:tabs>
        <w:spacing w:line="360" w:lineRule="auto"/>
        <w:ind w:left="142"/>
        <w:jc w:val="both"/>
        <w:rPr>
          <w:b/>
          <w:bCs/>
          <w:sz w:val="24"/>
          <w:lang w:val="en-IN"/>
        </w:rPr>
      </w:pPr>
      <w:r w:rsidRPr="008E41F5">
        <w:rPr>
          <w:b/>
          <w:bCs/>
          <w:sz w:val="24"/>
          <w:lang w:val="en-IN"/>
        </w:rPr>
        <w:t>1.1.1 Challenges in EEG-Based Coma Diagnosis</w:t>
      </w:r>
    </w:p>
    <w:p w14:paraId="25F61ED7" w14:textId="77777777" w:rsidR="0036140F" w:rsidRPr="008E41F5" w:rsidRDefault="0036140F" w:rsidP="0036140F">
      <w:pPr>
        <w:tabs>
          <w:tab w:val="left" w:pos="975"/>
        </w:tabs>
        <w:spacing w:line="360" w:lineRule="auto"/>
        <w:ind w:left="142"/>
        <w:jc w:val="both"/>
        <w:rPr>
          <w:sz w:val="24"/>
          <w:lang w:val="en-IN"/>
        </w:rPr>
      </w:pPr>
      <w:r w:rsidRPr="008E41F5">
        <w:rPr>
          <w:sz w:val="24"/>
          <w:lang w:val="en-IN"/>
        </w:rPr>
        <w:t>Manual analysis of EEG signals for coma patients is complex and often subjective. Several challenges arise:</w:t>
      </w:r>
    </w:p>
    <w:p w14:paraId="6E09E955" w14:textId="77777777" w:rsidR="0036140F" w:rsidRPr="00F92F48" w:rsidRDefault="0036140F" w:rsidP="001160B8">
      <w:pPr>
        <w:pStyle w:val="ListParagraph"/>
        <w:numPr>
          <w:ilvl w:val="0"/>
          <w:numId w:val="41"/>
        </w:numPr>
        <w:tabs>
          <w:tab w:val="left" w:pos="975"/>
        </w:tabs>
        <w:spacing w:line="360" w:lineRule="auto"/>
        <w:jc w:val="both"/>
        <w:rPr>
          <w:sz w:val="24"/>
          <w:lang w:val="en-IN"/>
        </w:rPr>
      </w:pPr>
      <w:r w:rsidRPr="00F92F48">
        <w:rPr>
          <w:sz w:val="24"/>
          <w:lang w:val="en-IN"/>
        </w:rPr>
        <w:t xml:space="preserve">Signal Complexity: EEG signals consist of multiple overlapping frequency </w:t>
      </w:r>
      <w:r w:rsidRPr="00F92F48">
        <w:rPr>
          <w:sz w:val="24"/>
          <w:lang w:val="en-IN"/>
        </w:rPr>
        <w:lastRenderedPageBreak/>
        <w:t>components, often fluctuating rapidly in coma states.</w:t>
      </w:r>
    </w:p>
    <w:p w14:paraId="0D4949CF" w14:textId="77777777" w:rsidR="0036140F" w:rsidRPr="00F92F48" w:rsidRDefault="0036140F" w:rsidP="001160B8">
      <w:pPr>
        <w:pStyle w:val="ListParagraph"/>
        <w:numPr>
          <w:ilvl w:val="0"/>
          <w:numId w:val="41"/>
        </w:numPr>
        <w:tabs>
          <w:tab w:val="left" w:pos="975"/>
        </w:tabs>
        <w:spacing w:line="360" w:lineRule="auto"/>
        <w:jc w:val="both"/>
        <w:rPr>
          <w:sz w:val="24"/>
          <w:lang w:val="en-IN"/>
        </w:rPr>
      </w:pPr>
      <w:r w:rsidRPr="00F92F48">
        <w:rPr>
          <w:sz w:val="24"/>
          <w:lang w:val="en-IN"/>
        </w:rPr>
        <w:t>High Variability: EEG patterns vary widely across patients and stages of consciousness, complicating standardized assessment.</w:t>
      </w:r>
    </w:p>
    <w:p w14:paraId="4FA13B47" w14:textId="77777777" w:rsidR="0036140F" w:rsidRPr="00F92F48" w:rsidRDefault="0036140F" w:rsidP="001160B8">
      <w:pPr>
        <w:pStyle w:val="ListParagraph"/>
        <w:numPr>
          <w:ilvl w:val="0"/>
          <w:numId w:val="41"/>
        </w:numPr>
        <w:tabs>
          <w:tab w:val="left" w:pos="975"/>
        </w:tabs>
        <w:spacing w:line="360" w:lineRule="auto"/>
        <w:jc w:val="both"/>
        <w:rPr>
          <w:sz w:val="24"/>
          <w:lang w:val="en-IN"/>
        </w:rPr>
      </w:pPr>
      <w:r w:rsidRPr="00F92F48">
        <w:rPr>
          <w:sz w:val="24"/>
          <w:lang w:val="en-IN"/>
        </w:rPr>
        <w:t>Noise Sensitivity: EEG signals are easily corrupted by artifacts such as muscle movements, eye blinks, and electrical interference.</w:t>
      </w:r>
    </w:p>
    <w:p w14:paraId="776BEBA8" w14:textId="77777777" w:rsidR="0036140F" w:rsidRPr="00F92F48" w:rsidRDefault="0036140F" w:rsidP="001160B8">
      <w:pPr>
        <w:pStyle w:val="ListParagraph"/>
        <w:numPr>
          <w:ilvl w:val="0"/>
          <w:numId w:val="41"/>
        </w:numPr>
        <w:tabs>
          <w:tab w:val="left" w:pos="975"/>
        </w:tabs>
        <w:spacing w:line="360" w:lineRule="auto"/>
        <w:jc w:val="both"/>
        <w:rPr>
          <w:sz w:val="24"/>
          <w:lang w:val="en-IN"/>
        </w:rPr>
      </w:pPr>
      <w:r w:rsidRPr="00F92F48">
        <w:rPr>
          <w:sz w:val="24"/>
          <w:lang w:val="en-IN"/>
        </w:rPr>
        <w:t>Time-Consuming Manual Interpretation: Reliance on human experts delays diagnosis and increases the risk of oversight in critical care.</w:t>
      </w:r>
    </w:p>
    <w:p w14:paraId="023C7635" w14:textId="77777777" w:rsidR="0036140F" w:rsidRPr="008E41F5" w:rsidRDefault="0036140F" w:rsidP="0036140F">
      <w:pPr>
        <w:tabs>
          <w:tab w:val="left" w:pos="975"/>
        </w:tabs>
        <w:spacing w:line="360" w:lineRule="auto"/>
        <w:ind w:left="142"/>
        <w:jc w:val="both"/>
        <w:rPr>
          <w:b/>
          <w:bCs/>
          <w:sz w:val="24"/>
          <w:lang w:val="en-IN"/>
        </w:rPr>
      </w:pPr>
      <w:r w:rsidRPr="008E41F5">
        <w:rPr>
          <w:sz w:val="24"/>
          <w:lang w:val="en-IN"/>
        </w:rPr>
        <w:t xml:space="preserve">Given these challenges, there is an urgent need for automated, data-driven solutions that can provide objective, consistent, and real-time interpretation of brain activity. </w:t>
      </w:r>
      <w:r w:rsidRPr="008E41F5">
        <w:rPr>
          <w:b/>
          <w:bCs/>
          <w:sz w:val="24"/>
          <w:lang w:val="en-IN"/>
        </w:rPr>
        <w:t xml:space="preserve">Recent </w:t>
      </w:r>
      <w:r w:rsidRPr="008E41F5">
        <w:rPr>
          <w:sz w:val="24"/>
          <w:lang w:val="en-IN"/>
        </w:rPr>
        <w:t>advancements in artificial intelligence, especially deep learning, have shown great potential in this domain.</w:t>
      </w:r>
    </w:p>
    <w:p w14:paraId="648F9190" w14:textId="73F985D1" w:rsidR="0036140F" w:rsidRPr="00A53720" w:rsidRDefault="0036140F" w:rsidP="0036140F">
      <w:pPr>
        <w:tabs>
          <w:tab w:val="left" w:pos="975"/>
        </w:tabs>
        <w:spacing w:line="360" w:lineRule="auto"/>
        <w:ind w:left="142"/>
        <w:jc w:val="both"/>
        <w:rPr>
          <w:sz w:val="24"/>
        </w:rPr>
      </w:pPr>
      <w:r>
        <w:rPr>
          <w:sz w:val="24"/>
        </w:rPr>
        <w:tab/>
        <w:t xml:space="preserve"> </w:t>
      </w:r>
    </w:p>
    <w:p w14:paraId="72D03800" w14:textId="77777777" w:rsidR="0036140F" w:rsidRPr="008E41F5" w:rsidRDefault="0036140F" w:rsidP="0036140F">
      <w:pPr>
        <w:tabs>
          <w:tab w:val="left" w:pos="975"/>
        </w:tabs>
        <w:spacing w:line="360" w:lineRule="auto"/>
        <w:rPr>
          <w:b/>
          <w:bCs/>
          <w:sz w:val="28"/>
          <w:szCs w:val="28"/>
          <w:lang w:val="en-IN"/>
        </w:rPr>
      </w:pPr>
      <w:r>
        <w:rPr>
          <w:b/>
          <w:sz w:val="28"/>
        </w:rPr>
        <w:t xml:space="preserve">1.2 </w:t>
      </w:r>
      <w:r w:rsidRPr="008E41F5">
        <w:rPr>
          <w:b/>
          <w:bCs/>
          <w:sz w:val="28"/>
          <w:szCs w:val="28"/>
          <w:lang w:val="en-IN"/>
        </w:rPr>
        <w:t>The Role of AI in Brain Activity Classification</w:t>
      </w:r>
    </w:p>
    <w:p w14:paraId="39013E0E" w14:textId="77777777" w:rsidR="0036140F" w:rsidRPr="008E41F5" w:rsidRDefault="0036140F" w:rsidP="0036140F">
      <w:pPr>
        <w:tabs>
          <w:tab w:val="left" w:pos="975"/>
        </w:tabs>
        <w:spacing w:line="360" w:lineRule="auto"/>
        <w:rPr>
          <w:bCs/>
          <w:sz w:val="24"/>
          <w:szCs w:val="24"/>
          <w:lang w:val="en-IN"/>
        </w:rPr>
      </w:pPr>
      <w:r w:rsidRPr="008E41F5">
        <w:rPr>
          <w:bCs/>
          <w:sz w:val="24"/>
          <w:szCs w:val="24"/>
          <w:lang w:val="en-IN"/>
        </w:rPr>
        <w:t>Artificial Intelligence (AI), and particularly deep learning, is revolutionizing the way brain signals are analyzed. AI-based systems can process massive volumes of EEG data, identify hidden patterns, and make accurate predictions faster than traditional techniques. In the context of coma diagnosis, AI can distinguish between states such as deep coma, minimal consciousness, and near-normal activity, offering critical insight into patient prognosis.</w:t>
      </w:r>
    </w:p>
    <w:p w14:paraId="7FB661D8" w14:textId="77777777" w:rsidR="0036140F" w:rsidRPr="008E41F5" w:rsidRDefault="0036140F" w:rsidP="0036140F">
      <w:pPr>
        <w:tabs>
          <w:tab w:val="left" w:pos="975"/>
        </w:tabs>
        <w:spacing w:line="360" w:lineRule="auto"/>
        <w:rPr>
          <w:bCs/>
          <w:sz w:val="24"/>
          <w:szCs w:val="24"/>
          <w:lang w:val="en-IN"/>
        </w:rPr>
      </w:pPr>
      <w:r w:rsidRPr="008E41F5">
        <w:rPr>
          <w:bCs/>
          <w:sz w:val="24"/>
          <w:szCs w:val="24"/>
          <w:lang w:val="en-IN"/>
        </w:rPr>
        <w:t>Convolutional Neural Networks (CNNs) have proven especially effective in EEG classification. They can automatically learn spatial and temporal patterns from raw EEG data, reducing the need for manual feature extraction. However, standard CNNs often face the following limitations:</w:t>
      </w:r>
    </w:p>
    <w:p w14:paraId="12D4959B" w14:textId="77777777" w:rsidR="0036140F" w:rsidRPr="008E41F5" w:rsidRDefault="0036140F" w:rsidP="001160B8">
      <w:pPr>
        <w:numPr>
          <w:ilvl w:val="0"/>
          <w:numId w:val="5"/>
        </w:numPr>
        <w:tabs>
          <w:tab w:val="left" w:pos="975"/>
        </w:tabs>
        <w:spacing w:line="360" w:lineRule="auto"/>
        <w:rPr>
          <w:bCs/>
          <w:sz w:val="24"/>
          <w:szCs w:val="24"/>
          <w:lang w:val="en-IN"/>
        </w:rPr>
      </w:pPr>
      <w:r w:rsidRPr="008E41F5">
        <w:rPr>
          <w:bCs/>
          <w:sz w:val="24"/>
          <w:szCs w:val="24"/>
          <w:lang w:val="en-IN"/>
        </w:rPr>
        <w:t>High training time due to millions of parameters.</w:t>
      </w:r>
    </w:p>
    <w:p w14:paraId="007C11C9" w14:textId="77777777" w:rsidR="0036140F" w:rsidRPr="008E41F5" w:rsidRDefault="0036140F" w:rsidP="001160B8">
      <w:pPr>
        <w:numPr>
          <w:ilvl w:val="0"/>
          <w:numId w:val="5"/>
        </w:numPr>
        <w:tabs>
          <w:tab w:val="left" w:pos="975"/>
        </w:tabs>
        <w:spacing w:line="360" w:lineRule="auto"/>
        <w:rPr>
          <w:bCs/>
          <w:sz w:val="24"/>
          <w:szCs w:val="24"/>
          <w:lang w:val="en-IN"/>
        </w:rPr>
      </w:pPr>
      <w:r w:rsidRPr="008E41F5">
        <w:rPr>
          <w:bCs/>
          <w:sz w:val="24"/>
          <w:szCs w:val="24"/>
          <w:lang w:val="en-IN"/>
        </w:rPr>
        <w:t>Risk of overfitting when datasets are small.</w:t>
      </w:r>
    </w:p>
    <w:p w14:paraId="32C30185" w14:textId="77777777" w:rsidR="0036140F" w:rsidRPr="008E41F5" w:rsidRDefault="0036140F" w:rsidP="001160B8">
      <w:pPr>
        <w:numPr>
          <w:ilvl w:val="0"/>
          <w:numId w:val="5"/>
        </w:numPr>
        <w:tabs>
          <w:tab w:val="left" w:pos="975"/>
        </w:tabs>
        <w:spacing w:line="360" w:lineRule="auto"/>
        <w:rPr>
          <w:bCs/>
          <w:sz w:val="24"/>
          <w:szCs w:val="24"/>
          <w:lang w:val="en-IN"/>
        </w:rPr>
      </w:pPr>
      <w:r w:rsidRPr="008E41F5">
        <w:rPr>
          <w:bCs/>
          <w:sz w:val="24"/>
          <w:szCs w:val="24"/>
          <w:lang w:val="en-IN"/>
        </w:rPr>
        <w:t>Computational burden, making them less suitable for real-time use.</w:t>
      </w:r>
    </w:p>
    <w:p w14:paraId="7E1E1951" w14:textId="77777777" w:rsidR="0036140F" w:rsidRPr="008E41F5" w:rsidRDefault="0036140F" w:rsidP="0036140F">
      <w:pPr>
        <w:tabs>
          <w:tab w:val="left" w:pos="975"/>
        </w:tabs>
        <w:spacing w:line="360" w:lineRule="auto"/>
        <w:rPr>
          <w:bCs/>
          <w:sz w:val="24"/>
          <w:szCs w:val="24"/>
          <w:lang w:val="en-IN"/>
        </w:rPr>
      </w:pPr>
      <w:r w:rsidRPr="008E41F5">
        <w:rPr>
          <w:bCs/>
          <w:sz w:val="24"/>
          <w:szCs w:val="24"/>
          <w:lang w:val="en-IN"/>
        </w:rPr>
        <w:t>To address these challenges, the current research introduces advanced signal processing methods — Wavelet Transform (WT) and Complex Spatial-Time (CST) features — as preprocessing stages before feeding data into CNN models.</w:t>
      </w:r>
    </w:p>
    <w:p w14:paraId="63BE2123" w14:textId="77777777" w:rsidR="0036140F" w:rsidRPr="008E41F5" w:rsidRDefault="0036140F" w:rsidP="001160B8">
      <w:pPr>
        <w:numPr>
          <w:ilvl w:val="0"/>
          <w:numId w:val="6"/>
        </w:numPr>
        <w:tabs>
          <w:tab w:val="left" w:pos="975"/>
        </w:tabs>
        <w:spacing w:line="360" w:lineRule="auto"/>
        <w:rPr>
          <w:bCs/>
          <w:sz w:val="24"/>
          <w:szCs w:val="24"/>
          <w:lang w:val="en-IN"/>
        </w:rPr>
      </w:pPr>
      <w:r w:rsidRPr="008E41F5">
        <w:rPr>
          <w:bCs/>
          <w:sz w:val="24"/>
          <w:szCs w:val="24"/>
          <w:lang w:val="en-IN"/>
        </w:rPr>
        <w:t>Wavelet Transform (WT): Enables decomposition of EEG signals into time-frequency domains, capturing both transient and periodic brain activity.</w:t>
      </w:r>
    </w:p>
    <w:p w14:paraId="100A22BF" w14:textId="77777777" w:rsidR="0036140F" w:rsidRPr="008E41F5" w:rsidRDefault="0036140F" w:rsidP="001160B8">
      <w:pPr>
        <w:numPr>
          <w:ilvl w:val="0"/>
          <w:numId w:val="6"/>
        </w:numPr>
        <w:tabs>
          <w:tab w:val="left" w:pos="975"/>
        </w:tabs>
        <w:spacing w:line="360" w:lineRule="auto"/>
        <w:rPr>
          <w:bCs/>
          <w:sz w:val="24"/>
          <w:szCs w:val="24"/>
          <w:lang w:val="en-IN"/>
        </w:rPr>
      </w:pPr>
      <w:r w:rsidRPr="008E41F5">
        <w:rPr>
          <w:bCs/>
          <w:sz w:val="24"/>
          <w:szCs w:val="24"/>
          <w:lang w:val="en-IN"/>
        </w:rPr>
        <w:t>CST Features: Encapsulate spatial and temporal EEG variations, essential for detecting subtle neurological patterns that standard models may miss.</w:t>
      </w:r>
    </w:p>
    <w:p w14:paraId="0B041C20" w14:textId="50DAF3CB" w:rsidR="0036140F" w:rsidRDefault="0036140F" w:rsidP="0036140F">
      <w:pPr>
        <w:tabs>
          <w:tab w:val="left" w:pos="975"/>
        </w:tabs>
        <w:spacing w:line="360" w:lineRule="auto"/>
        <w:rPr>
          <w:bCs/>
          <w:sz w:val="24"/>
          <w:szCs w:val="24"/>
          <w:lang w:val="en-IN"/>
        </w:rPr>
      </w:pPr>
      <w:r w:rsidRPr="008E41F5">
        <w:rPr>
          <w:bCs/>
          <w:sz w:val="24"/>
          <w:szCs w:val="24"/>
          <w:lang w:val="en-IN"/>
        </w:rPr>
        <w:t>This multi-layered approach enhances classification accuracy and ensures better generalizability in clinical settings.</w:t>
      </w:r>
    </w:p>
    <w:p w14:paraId="4AE985B0" w14:textId="576BACB3" w:rsidR="00F92F48" w:rsidRDefault="00F92F48" w:rsidP="00F92F48">
      <w:pPr>
        <w:tabs>
          <w:tab w:val="left" w:pos="975"/>
        </w:tabs>
        <w:spacing w:line="360" w:lineRule="auto"/>
        <w:jc w:val="center"/>
        <w:rPr>
          <w:bCs/>
          <w:sz w:val="24"/>
          <w:szCs w:val="24"/>
          <w:lang w:val="en-IN"/>
        </w:rPr>
      </w:pPr>
      <w:r>
        <w:rPr>
          <w:noProof/>
        </w:rPr>
        <w:lastRenderedPageBreak/>
        <w:drawing>
          <wp:inline distT="0" distB="0" distL="0" distR="0" wp14:anchorId="58CD2232" wp14:editId="50A5C9D4">
            <wp:extent cx="2605405" cy="1736725"/>
            <wp:effectExtent l="0" t="0" r="4445" b="0"/>
            <wp:docPr id="15558868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86839" name="Picture 2"/>
                    <pic:cNvPicPr>
                      <a:picLocks noChangeAspect="1"/>
                    </pic:cNvPicPr>
                  </pic:nvPicPr>
                  <pic:blipFill>
                    <a:blip r:embed="rId11"/>
                    <a:stretch>
                      <a:fillRect/>
                    </a:stretch>
                  </pic:blipFill>
                  <pic:spPr>
                    <a:xfrm>
                      <a:off x="0" y="0"/>
                      <a:ext cx="2605405" cy="1736725"/>
                    </a:xfrm>
                    <a:prstGeom prst="rect">
                      <a:avLst/>
                    </a:prstGeom>
                  </pic:spPr>
                </pic:pic>
              </a:graphicData>
            </a:graphic>
          </wp:inline>
        </w:drawing>
      </w:r>
    </w:p>
    <w:p w14:paraId="394BE64A" w14:textId="2E89EB98" w:rsidR="00F92F48" w:rsidRPr="00F92F48" w:rsidRDefault="00F92F48" w:rsidP="00F92F48">
      <w:pPr>
        <w:tabs>
          <w:tab w:val="left" w:pos="975"/>
        </w:tabs>
        <w:spacing w:line="360" w:lineRule="auto"/>
        <w:jc w:val="center"/>
        <w:rPr>
          <w:bCs/>
          <w:sz w:val="24"/>
          <w:szCs w:val="24"/>
          <w:lang w:val="en-IN"/>
        </w:rPr>
      </w:pPr>
      <w:r w:rsidRPr="00F92F48">
        <w:rPr>
          <w:bCs/>
          <w:sz w:val="24"/>
          <w:szCs w:val="24"/>
          <w:lang w:val="en-IN"/>
        </w:rPr>
        <w:t>Figure</w:t>
      </w:r>
      <w:r w:rsidR="00983332">
        <w:rPr>
          <w:bCs/>
          <w:sz w:val="24"/>
          <w:szCs w:val="24"/>
          <w:lang w:val="en-IN"/>
        </w:rPr>
        <w:t xml:space="preserve">  </w:t>
      </w:r>
      <w:r w:rsidRPr="00F92F48">
        <w:rPr>
          <w:bCs/>
          <w:sz w:val="24"/>
          <w:szCs w:val="24"/>
          <w:lang w:val="en-IN"/>
        </w:rPr>
        <w:t>1.2: AI-Driven EEG Classification for Coma Diagnosis</w:t>
      </w:r>
    </w:p>
    <w:p w14:paraId="5A8A5452" w14:textId="101107DD" w:rsidR="00F92F48" w:rsidRPr="00F92F48" w:rsidRDefault="00F92F48" w:rsidP="00F92F48">
      <w:pPr>
        <w:tabs>
          <w:tab w:val="left" w:pos="975"/>
        </w:tabs>
        <w:spacing w:line="360" w:lineRule="auto"/>
        <w:rPr>
          <w:bCs/>
          <w:sz w:val="24"/>
          <w:szCs w:val="24"/>
          <w:lang w:val="en-IN"/>
        </w:rPr>
      </w:pPr>
      <w:r w:rsidRPr="00F92F48">
        <w:rPr>
          <w:bCs/>
          <w:sz w:val="24"/>
          <w:szCs w:val="24"/>
          <w:lang w:val="en-IN"/>
        </w:rPr>
        <w:t xml:space="preserve">The figure 1.2 illustrates an AI-based EEG classification system. EEG signals undergo Wavelet Transform and CST feature extraction to capture temporal and spatial patterns, which are then </w:t>
      </w:r>
      <w:proofErr w:type="spellStart"/>
      <w:r w:rsidRPr="00F92F48">
        <w:rPr>
          <w:bCs/>
          <w:sz w:val="24"/>
          <w:szCs w:val="24"/>
          <w:lang w:val="en-IN"/>
        </w:rPr>
        <w:t>analyzed</w:t>
      </w:r>
      <w:proofErr w:type="spellEnd"/>
      <w:r w:rsidRPr="00F92F48">
        <w:rPr>
          <w:bCs/>
          <w:sz w:val="24"/>
          <w:szCs w:val="24"/>
          <w:lang w:val="en-IN"/>
        </w:rPr>
        <w:t xml:space="preserve"> by a CNN to classify brain states like deep coma, minimal consciousness, or near-normal activity.</w:t>
      </w:r>
    </w:p>
    <w:p w14:paraId="137A26F6" w14:textId="77777777" w:rsidR="00F92F48" w:rsidRPr="00F92F48" w:rsidRDefault="00F92F48" w:rsidP="00F92F48">
      <w:pPr>
        <w:tabs>
          <w:tab w:val="left" w:pos="975"/>
        </w:tabs>
        <w:spacing w:line="360" w:lineRule="auto"/>
        <w:rPr>
          <w:bCs/>
          <w:sz w:val="24"/>
          <w:szCs w:val="24"/>
          <w:lang w:val="en-IN"/>
        </w:rPr>
      </w:pPr>
    </w:p>
    <w:p w14:paraId="37B7BB23" w14:textId="77777777" w:rsidR="0036140F" w:rsidRPr="008E41F5" w:rsidRDefault="0036140F" w:rsidP="0036140F">
      <w:pPr>
        <w:tabs>
          <w:tab w:val="left" w:pos="975"/>
        </w:tabs>
        <w:spacing w:line="360" w:lineRule="auto"/>
        <w:rPr>
          <w:b/>
          <w:bCs/>
          <w:lang w:val="en-IN"/>
        </w:rPr>
      </w:pPr>
      <w:r>
        <w:rPr>
          <w:b/>
          <w:sz w:val="28"/>
        </w:rPr>
        <w:t xml:space="preserve">1.3 </w:t>
      </w:r>
      <w:r w:rsidRPr="008E41F5">
        <w:rPr>
          <w:b/>
          <w:bCs/>
          <w:sz w:val="28"/>
          <w:szCs w:val="28"/>
          <w:lang w:val="en-IN"/>
        </w:rPr>
        <w:t>Proposed Hybrid Model for Brain Activity Classification</w:t>
      </w:r>
    </w:p>
    <w:p w14:paraId="1E92FA72" w14:textId="77777777" w:rsidR="0036140F" w:rsidRPr="008E41F5" w:rsidRDefault="0036140F" w:rsidP="0036140F">
      <w:pPr>
        <w:tabs>
          <w:tab w:val="left" w:pos="975"/>
        </w:tabs>
        <w:spacing w:line="360" w:lineRule="auto"/>
        <w:rPr>
          <w:bCs/>
          <w:sz w:val="24"/>
          <w:szCs w:val="24"/>
          <w:lang w:val="en-IN"/>
        </w:rPr>
      </w:pPr>
      <w:r w:rsidRPr="008E41F5">
        <w:rPr>
          <w:bCs/>
          <w:sz w:val="24"/>
          <w:szCs w:val="24"/>
          <w:lang w:val="en-IN"/>
        </w:rPr>
        <w:t>The proposed study presents a hybrid model that integrates Wavelet Transform (WT), Complex Spatial-Time (CST) features, and a Convolutional Neural Network (CNN) for accurate classification of brain activity in coma patients. The workflow includes:</w:t>
      </w:r>
    </w:p>
    <w:p w14:paraId="079E9AE5" w14:textId="77777777" w:rsidR="0036140F" w:rsidRPr="008E41F5" w:rsidRDefault="0036140F" w:rsidP="001160B8">
      <w:pPr>
        <w:numPr>
          <w:ilvl w:val="0"/>
          <w:numId w:val="7"/>
        </w:numPr>
        <w:tabs>
          <w:tab w:val="left" w:pos="975"/>
        </w:tabs>
        <w:spacing w:line="360" w:lineRule="auto"/>
        <w:rPr>
          <w:bCs/>
          <w:sz w:val="24"/>
          <w:szCs w:val="24"/>
          <w:lang w:val="en-IN"/>
        </w:rPr>
      </w:pPr>
      <w:r w:rsidRPr="008E41F5">
        <w:rPr>
          <w:bCs/>
          <w:sz w:val="24"/>
          <w:szCs w:val="24"/>
          <w:lang w:val="en-IN"/>
        </w:rPr>
        <w:t>EEG Signal Acquisition: Continuous EEG data collected from coma patients under standardized conditions.</w:t>
      </w:r>
    </w:p>
    <w:p w14:paraId="6AA8EE7F" w14:textId="77777777" w:rsidR="0036140F" w:rsidRPr="008E41F5" w:rsidRDefault="0036140F" w:rsidP="001160B8">
      <w:pPr>
        <w:numPr>
          <w:ilvl w:val="0"/>
          <w:numId w:val="7"/>
        </w:numPr>
        <w:tabs>
          <w:tab w:val="left" w:pos="975"/>
        </w:tabs>
        <w:spacing w:line="360" w:lineRule="auto"/>
        <w:rPr>
          <w:bCs/>
          <w:sz w:val="24"/>
          <w:szCs w:val="24"/>
          <w:lang w:val="en-IN"/>
        </w:rPr>
      </w:pPr>
      <w:r w:rsidRPr="008E41F5">
        <w:rPr>
          <w:bCs/>
          <w:sz w:val="24"/>
          <w:szCs w:val="24"/>
          <w:lang w:val="en-IN"/>
        </w:rPr>
        <w:t>Preprocessing: Includes noise filtering, signal normalization, and artifact removal using techniques like band-pass filtering and Independent Component Analysis (ICA).</w:t>
      </w:r>
    </w:p>
    <w:p w14:paraId="6DD27DE3" w14:textId="77777777" w:rsidR="0036140F" w:rsidRPr="008E41F5" w:rsidRDefault="0036140F" w:rsidP="001160B8">
      <w:pPr>
        <w:numPr>
          <w:ilvl w:val="0"/>
          <w:numId w:val="7"/>
        </w:numPr>
        <w:tabs>
          <w:tab w:val="left" w:pos="975"/>
        </w:tabs>
        <w:spacing w:line="360" w:lineRule="auto"/>
        <w:rPr>
          <w:bCs/>
          <w:sz w:val="24"/>
          <w:szCs w:val="24"/>
          <w:lang w:val="en-IN"/>
        </w:rPr>
      </w:pPr>
      <w:r w:rsidRPr="008E41F5">
        <w:rPr>
          <w:bCs/>
          <w:sz w:val="24"/>
          <w:szCs w:val="24"/>
          <w:lang w:val="en-IN"/>
        </w:rPr>
        <w:t>Feature Extraction:</w:t>
      </w:r>
    </w:p>
    <w:p w14:paraId="3F34620E" w14:textId="77777777" w:rsidR="0036140F" w:rsidRPr="008E41F5" w:rsidRDefault="0036140F" w:rsidP="001160B8">
      <w:pPr>
        <w:numPr>
          <w:ilvl w:val="1"/>
          <w:numId w:val="7"/>
        </w:numPr>
        <w:tabs>
          <w:tab w:val="left" w:pos="975"/>
        </w:tabs>
        <w:spacing w:line="360" w:lineRule="auto"/>
        <w:rPr>
          <w:bCs/>
          <w:sz w:val="24"/>
          <w:szCs w:val="24"/>
          <w:lang w:val="en-IN"/>
        </w:rPr>
      </w:pPr>
      <w:r w:rsidRPr="008E41F5">
        <w:rPr>
          <w:bCs/>
          <w:sz w:val="24"/>
          <w:szCs w:val="24"/>
          <w:lang w:val="en-IN"/>
        </w:rPr>
        <w:t>WT: Decomposes signals into frequency bands (delta, theta, alpha, beta, gamma).</w:t>
      </w:r>
    </w:p>
    <w:p w14:paraId="57A27ED6" w14:textId="77777777" w:rsidR="0036140F" w:rsidRPr="008E41F5" w:rsidRDefault="0036140F" w:rsidP="001160B8">
      <w:pPr>
        <w:numPr>
          <w:ilvl w:val="1"/>
          <w:numId w:val="7"/>
        </w:numPr>
        <w:tabs>
          <w:tab w:val="left" w:pos="975"/>
        </w:tabs>
        <w:spacing w:line="360" w:lineRule="auto"/>
        <w:rPr>
          <w:bCs/>
          <w:sz w:val="24"/>
          <w:szCs w:val="24"/>
          <w:lang w:val="en-IN"/>
        </w:rPr>
      </w:pPr>
      <w:r w:rsidRPr="008E41F5">
        <w:rPr>
          <w:bCs/>
          <w:sz w:val="24"/>
          <w:szCs w:val="24"/>
          <w:lang w:val="en-IN"/>
        </w:rPr>
        <w:t>CST: Captures spatiotemporal signal dynamics across brain regions and over time.</w:t>
      </w:r>
    </w:p>
    <w:p w14:paraId="0FE8CA16" w14:textId="77777777" w:rsidR="0036140F" w:rsidRPr="008E41F5" w:rsidRDefault="0036140F" w:rsidP="001160B8">
      <w:pPr>
        <w:numPr>
          <w:ilvl w:val="0"/>
          <w:numId w:val="7"/>
        </w:numPr>
        <w:tabs>
          <w:tab w:val="left" w:pos="975"/>
        </w:tabs>
        <w:spacing w:line="360" w:lineRule="auto"/>
        <w:rPr>
          <w:bCs/>
          <w:sz w:val="24"/>
          <w:szCs w:val="24"/>
          <w:lang w:val="en-IN"/>
        </w:rPr>
      </w:pPr>
      <w:r w:rsidRPr="008E41F5">
        <w:rPr>
          <w:bCs/>
          <w:sz w:val="24"/>
          <w:szCs w:val="24"/>
          <w:lang w:val="en-IN"/>
        </w:rPr>
        <w:t>Deep Learning Classification:</w:t>
      </w:r>
    </w:p>
    <w:p w14:paraId="709D6882" w14:textId="77777777" w:rsidR="0036140F" w:rsidRPr="008E41F5" w:rsidRDefault="0036140F" w:rsidP="001160B8">
      <w:pPr>
        <w:numPr>
          <w:ilvl w:val="1"/>
          <w:numId w:val="7"/>
        </w:numPr>
        <w:tabs>
          <w:tab w:val="left" w:pos="975"/>
        </w:tabs>
        <w:spacing w:line="360" w:lineRule="auto"/>
        <w:rPr>
          <w:bCs/>
          <w:sz w:val="24"/>
          <w:szCs w:val="24"/>
          <w:lang w:val="en-IN"/>
        </w:rPr>
      </w:pPr>
      <w:r w:rsidRPr="008E41F5">
        <w:rPr>
          <w:bCs/>
          <w:sz w:val="24"/>
          <w:szCs w:val="24"/>
          <w:lang w:val="en-IN"/>
        </w:rPr>
        <w:t>CNN architecture processes the extracted features.</w:t>
      </w:r>
    </w:p>
    <w:p w14:paraId="61BF3E1B" w14:textId="77777777" w:rsidR="0036140F" w:rsidRPr="008E41F5" w:rsidRDefault="0036140F" w:rsidP="001160B8">
      <w:pPr>
        <w:numPr>
          <w:ilvl w:val="1"/>
          <w:numId w:val="7"/>
        </w:numPr>
        <w:tabs>
          <w:tab w:val="left" w:pos="975"/>
        </w:tabs>
        <w:spacing w:line="360" w:lineRule="auto"/>
        <w:rPr>
          <w:bCs/>
          <w:sz w:val="24"/>
          <w:szCs w:val="24"/>
          <w:lang w:val="en-IN"/>
        </w:rPr>
      </w:pPr>
      <w:r w:rsidRPr="008E41F5">
        <w:rPr>
          <w:bCs/>
          <w:sz w:val="24"/>
          <w:szCs w:val="24"/>
          <w:lang w:val="en-IN"/>
        </w:rPr>
        <w:t xml:space="preserve">The model automatically learns relevant patterns and classifies brain states such as </w:t>
      </w:r>
      <w:r w:rsidRPr="008E41F5">
        <w:rPr>
          <w:bCs/>
          <w:i/>
          <w:iCs/>
          <w:sz w:val="24"/>
          <w:szCs w:val="24"/>
          <w:lang w:val="en-IN"/>
        </w:rPr>
        <w:t>active</w:t>
      </w:r>
      <w:r w:rsidRPr="008E41F5">
        <w:rPr>
          <w:bCs/>
          <w:sz w:val="24"/>
          <w:szCs w:val="24"/>
          <w:lang w:val="en-IN"/>
        </w:rPr>
        <w:t xml:space="preserve">, </w:t>
      </w:r>
      <w:r w:rsidRPr="008E41F5">
        <w:rPr>
          <w:bCs/>
          <w:i/>
          <w:iCs/>
          <w:sz w:val="24"/>
          <w:szCs w:val="24"/>
          <w:lang w:val="en-IN"/>
        </w:rPr>
        <w:t>minimally conscious</w:t>
      </w:r>
      <w:r w:rsidRPr="008E41F5">
        <w:rPr>
          <w:bCs/>
          <w:sz w:val="24"/>
          <w:szCs w:val="24"/>
          <w:lang w:val="en-IN"/>
        </w:rPr>
        <w:t xml:space="preserve">, or </w:t>
      </w:r>
      <w:r w:rsidRPr="008E41F5">
        <w:rPr>
          <w:bCs/>
          <w:i/>
          <w:iCs/>
          <w:sz w:val="24"/>
          <w:szCs w:val="24"/>
          <w:lang w:val="en-IN"/>
        </w:rPr>
        <w:t>no brain activity</w:t>
      </w:r>
      <w:r w:rsidRPr="008E41F5">
        <w:rPr>
          <w:bCs/>
          <w:sz w:val="24"/>
          <w:szCs w:val="24"/>
          <w:lang w:val="en-IN"/>
        </w:rPr>
        <w:t>.</w:t>
      </w:r>
    </w:p>
    <w:p w14:paraId="3B244AF6" w14:textId="06CDE73E" w:rsidR="0036140F" w:rsidRPr="00F92F48" w:rsidRDefault="0036140F" w:rsidP="00F92F48">
      <w:pPr>
        <w:tabs>
          <w:tab w:val="left" w:pos="975"/>
        </w:tabs>
        <w:spacing w:line="360" w:lineRule="auto"/>
        <w:rPr>
          <w:bCs/>
          <w:sz w:val="24"/>
          <w:szCs w:val="24"/>
          <w:lang w:val="en-IN"/>
        </w:rPr>
      </w:pPr>
      <w:r w:rsidRPr="008E41F5">
        <w:rPr>
          <w:bCs/>
          <w:sz w:val="24"/>
          <w:szCs w:val="24"/>
          <w:lang w:val="en-IN"/>
        </w:rPr>
        <w:t>This hybrid model has been tested on EEG datasets and has demonstrated classification accuracies exceeding 98%, outperforming traditional Support Vector Machine (SVM)-based methods. The model’s robustness to noise, ability to capture complex patterns, and real-time inference capabilities make it highly suitable for intensive care and neurology departments</w:t>
      </w:r>
      <w:r w:rsidR="00F92F48">
        <w:rPr>
          <w:bCs/>
          <w:sz w:val="24"/>
          <w:szCs w:val="24"/>
          <w:lang w:val="en-IN"/>
        </w:rPr>
        <w:t>.</w:t>
      </w:r>
    </w:p>
    <w:p w14:paraId="75802EA1" w14:textId="1E764AE7" w:rsidR="00D879D9" w:rsidRPr="00D879D9" w:rsidRDefault="00D879D9" w:rsidP="004C1306">
      <w:pPr>
        <w:tabs>
          <w:tab w:val="left" w:pos="975"/>
        </w:tabs>
        <w:spacing w:line="360" w:lineRule="auto"/>
        <w:jc w:val="center"/>
        <w:rPr>
          <w:b/>
          <w:sz w:val="32"/>
        </w:rPr>
      </w:pPr>
      <w:r w:rsidRPr="00D879D9">
        <w:rPr>
          <w:b/>
          <w:sz w:val="32"/>
        </w:rPr>
        <w:lastRenderedPageBreak/>
        <w:t>CHAPTER-2</w:t>
      </w:r>
    </w:p>
    <w:p w14:paraId="3E577214" w14:textId="0D5A3D6A" w:rsidR="0036140F" w:rsidRDefault="00D879D9" w:rsidP="0036140F">
      <w:pPr>
        <w:tabs>
          <w:tab w:val="left" w:pos="975"/>
        </w:tabs>
        <w:spacing w:line="360" w:lineRule="auto"/>
        <w:jc w:val="center"/>
        <w:rPr>
          <w:b/>
          <w:sz w:val="32"/>
        </w:rPr>
      </w:pPr>
      <w:r w:rsidRPr="00D879D9">
        <w:rPr>
          <w:b/>
          <w:sz w:val="32"/>
        </w:rPr>
        <w:t>LITERATURE SURVEY</w:t>
      </w:r>
    </w:p>
    <w:p w14:paraId="2F7A634F" w14:textId="0C1185CE" w:rsidR="0036140F" w:rsidRPr="0036140F" w:rsidRDefault="0036140F" w:rsidP="0036140F">
      <w:pPr>
        <w:tabs>
          <w:tab w:val="left" w:pos="975"/>
        </w:tabs>
        <w:spacing w:line="360" w:lineRule="auto"/>
        <w:jc w:val="both"/>
        <w:rPr>
          <w:b/>
          <w:bCs/>
          <w:sz w:val="24"/>
          <w:szCs w:val="24"/>
          <w:lang w:val="en-IN"/>
        </w:rPr>
      </w:pPr>
      <w:r w:rsidRPr="0036140F">
        <w:rPr>
          <w:b/>
          <w:bCs/>
          <w:sz w:val="24"/>
          <w:szCs w:val="24"/>
          <w:lang w:val="en-IN"/>
        </w:rPr>
        <w:t>[1]</w:t>
      </w:r>
      <w:r>
        <w:rPr>
          <w:b/>
          <w:bCs/>
          <w:sz w:val="24"/>
          <w:szCs w:val="24"/>
          <w:lang w:val="en-IN"/>
        </w:rPr>
        <w:t xml:space="preserve"> </w:t>
      </w:r>
      <w:r w:rsidRPr="0036140F">
        <w:rPr>
          <w:b/>
          <w:bCs/>
          <w:sz w:val="24"/>
          <w:szCs w:val="24"/>
          <w:lang w:val="en-IN"/>
        </w:rPr>
        <w:t>Zhang, Z., Zhang, Y., &amp; Chen, X. , “A Deep Learning Framework for Brain Activity Classification Using EEG Signals”, IEEE Transactions on Neural Systems and Rehabilitation Engineering.</w:t>
      </w:r>
    </w:p>
    <w:p w14:paraId="0540AB83" w14:textId="77777777" w:rsidR="0036140F" w:rsidRPr="0036140F" w:rsidRDefault="0036140F" w:rsidP="0036140F">
      <w:pPr>
        <w:tabs>
          <w:tab w:val="left" w:pos="975"/>
        </w:tabs>
        <w:spacing w:line="360" w:lineRule="auto"/>
        <w:jc w:val="both"/>
        <w:rPr>
          <w:bCs/>
          <w:sz w:val="24"/>
          <w:szCs w:val="24"/>
          <w:lang w:val="en-IN"/>
        </w:rPr>
      </w:pPr>
      <w:r w:rsidRPr="0036140F">
        <w:rPr>
          <w:bCs/>
          <w:sz w:val="24"/>
          <w:szCs w:val="24"/>
          <w:lang w:val="en-IN"/>
        </w:rPr>
        <w:t xml:space="preserve"> This research presents a deep learning framework designed to classify brain activity using EEG signals, specifically for the diagnosis of neurological conditions such as coma and epilepsy. The authors employ a convolutional neural network (CNN) to extract features from raw EEG data, overcoming the challenges of manual feature extraction and the complexities associated with analyzing non-stationary signals. By leveraging a CNN, the model is able to automatically learn hierarchical features that provide an accurate classification of brain activity. The study demonstrates the effectiveness of the CNN in achieving high accuracy in brain activity classification, outperforming traditional methods that rely on handcrafted features. The findings suggest that deep learning techniques, particularly CNNs, hold significant potential for improving brain activity analysis in clinical settings.</w:t>
      </w:r>
    </w:p>
    <w:p w14:paraId="1D0083F4" w14:textId="77777777" w:rsidR="0036140F" w:rsidRPr="0036140F" w:rsidRDefault="0036140F" w:rsidP="0036140F">
      <w:pPr>
        <w:tabs>
          <w:tab w:val="left" w:pos="975"/>
        </w:tabs>
        <w:spacing w:line="360" w:lineRule="auto"/>
        <w:jc w:val="both"/>
        <w:rPr>
          <w:b/>
          <w:bCs/>
          <w:sz w:val="24"/>
          <w:szCs w:val="24"/>
          <w:lang w:val="en-IN"/>
        </w:rPr>
      </w:pPr>
    </w:p>
    <w:p w14:paraId="37D2E66E" w14:textId="16FB352F" w:rsidR="0036140F" w:rsidRPr="0036140F" w:rsidRDefault="0036140F" w:rsidP="0036140F">
      <w:pPr>
        <w:tabs>
          <w:tab w:val="left" w:pos="975"/>
        </w:tabs>
        <w:spacing w:line="360" w:lineRule="auto"/>
        <w:jc w:val="both"/>
        <w:rPr>
          <w:b/>
          <w:bCs/>
          <w:sz w:val="24"/>
          <w:szCs w:val="24"/>
          <w:lang w:val="en-IN"/>
        </w:rPr>
      </w:pPr>
      <w:r w:rsidRPr="0036140F">
        <w:rPr>
          <w:b/>
          <w:bCs/>
          <w:sz w:val="24"/>
          <w:szCs w:val="24"/>
          <w:lang w:val="en-IN"/>
        </w:rPr>
        <w:t>[2]</w:t>
      </w:r>
      <w:r>
        <w:rPr>
          <w:b/>
          <w:bCs/>
          <w:sz w:val="24"/>
          <w:szCs w:val="24"/>
          <w:lang w:val="en-IN"/>
        </w:rPr>
        <w:t xml:space="preserve"> </w:t>
      </w:r>
      <w:r w:rsidRPr="0036140F">
        <w:rPr>
          <w:b/>
          <w:bCs/>
          <w:sz w:val="24"/>
          <w:szCs w:val="24"/>
          <w:lang w:val="en-IN"/>
        </w:rPr>
        <w:t>He, H., &amp; Wu, D. ,“Transfer Learning for Brain-Computer Interfaces: A Euclidean Space Data Alignment Approach”, IEEE Transactions on Biomedical Engineering.</w:t>
      </w:r>
    </w:p>
    <w:p w14:paraId="30DEEC0B" w14:textId="77777777" w:rsidR="0036140F" w:rsidRPr="0036140F" w:rsidRDefault="0036140F" w:rsidP="0036140F">
      <w:pPr>
        <w:tabs>
          <w:tab w:val="left" w:pos="975"/>
        </w:tabs>
        <w:spacing w:line="360" w:lineRule="auto"/>
        <w:jc w:val="both"/>
        <w:rPr>
          <w:bCs/>
          <w:sz w:val="24"/>
          <w:szCs w:val="24"/>
          <w:lang w:val="en-IN"/>
        </w:rPr>
      </w:pPr>
      <w:r w:rsidRPr="0036140F">
        <w:rPr>
          <w:bCs/>
          <w:sz w:val="24"/>
          <w:szCs w:val="24"/>
          <w:lang w:val="en-IN"/>
        </w:rPr>
        <w:t xml:space="preserve"> He and Wu explore the potential of transfer learning for brain-computer interfaces (BCIs), specifically in the context of EEG signal classification. The paper addresses the challenge of cross-session variability, where the EEG data collected from different sessions or subjects may not align well. The authors propose a data alignment technique using Euclidean space transfer learning to improve the classification accuracy. This technique minimizes the domain shift between training and testing data, enabling the model to generalize better across different subjects. The results demonstrate that transfer learning significantly improves the robustness and performance of BCI systems, making them more reliable for real-world applications. This work highlights the importance of transfer learning in overcoming the challenges associated with the variability of EEG signals in BCI systems.</w:t>
      </w:r>
    </w:p>
    <w:p w14:paraId="1C3841CE" w14:textId="77777777" w:rsidR="0036140F" w:rsidRPr="0036140F" w:rsidRDefault="0036140F" w:rsidP="0036140F">
      <w:pPr>
        <w:tabs>
          <w:tab w:val="left" w:pos="975"/>
        </w:tabs>
        <w:spacing w:line="360" w:lineRule="auto"/>
        <w:jc w:val="both"/>
        <w:rPr>
          <w:ins w:id="2" w:author="Suhana Anjum" w:date="2025-04-22T00:38:00Z"/>
          <w:b/>
          <w:bCs/>
          <w:sz w:val="24"/>
          <w:szCs w:val="24"/>
          <w:lang w:val="en-IN"/>
        </w:rPr>
      </w:pPr>
    </w:p>
    <w:p w14:paraId="35414CFC" w14:textId="6D3E461D" w:rsidR="0036140F" w:rsidRPr="0036140F" w:rsidRDefault="0036140F" w:rsidP="0036140F">
      <w:pPr>
        <w:tabs>
          <w:tab w:val="left" w:pos="975"/>
        </w:tabs>
        <w:spacing w:line="360" w:lineRule="auto"/>
        <w:jc w:val="both"/>
        <w:rPr>
          <w:b/>
          <w:bCs/>
          <w:sz w:val="24"/>
          <w:szCs w:val="24"/>
          <w:lang w:val="en-IN"/>
        </w:rPr>
      </w:pPr>
      <w:r w:rsidRPr="0036140F">
        <w:rPr>
          <w:b/>
          <w:bCs/>
          <w:sz w:val="24"/>
          <w:szCs w:val="24"/>
          <w:lang w:val="en-IN"/>
        </w:rPr>
        <w:t>[3]</w:t>
      </w:r>
      <w:r>
        <w:rPr>
          <w:b/>
          <w:bCs/>
          <w:sz w:val="24"/>
          <w:szCs w:val="24"/>
          <w:lang w:val="en-IN"/>
        </w:rPr>
        <w:t xml:space="preserve"> </w:t>
      </w:r>
      <w:r w:rsidRPr="0036140F">
        <w:rPr>
          <w:b/>
          <w:bCs/>
          <w:sz w:val="24"/>
          <w:szCs w:val="24"/>
          <w:lang w:val="en-IN"/>
        </w:rPr>
        <w:t>Liu, Y., Sourina, O., &amp; Yang, L. , “Real-Time EEG Monitoring and Visualization System for Brain-Computer Interface”, Proceedings of the International Conference on Computer Science and Information Technology (ICCSIT).</w:t>
      </w:r>
    </w:p>
    <w:p w14:paraId="378C8F64" w14:textId="6D632EB2" w:rsidR="0036140F" w:rsidRDefault="0036140F" w:rsidP="0036140F">
      <w:pPr>
        <w:tabs>
          <w:tab w:val="left" w:pos="975"/>
        </w:tabs>
        <w:spacing w:line="360" w:lineRule="auto"/>
        <w:jc w:val="both"/>
        <w:rPr>
          <w:bCs/>
          <w:sz w:val="24"/>
          <w:szCs w:val="24"/>
          <w:lang w:val="en-IN"/>
        </w:rPr>
      </w:pPr>
      <w:r w:rsidRPr="0036140F">
        <w:rPr>
          <w:bCs/>
          <w:sz w:val="24"/>
          <w:szCs w:val="24"/>
          <w:lang w:val="en-IN"/>
        </w:rPr>
        <w:t xml:space="preserve">Liu, Sourina, and Yang propose a real-time EEG monitoring and visualization system designed for brain-computer interface (BCI) applications. The system captures EEG signals </w:t>
      </w:r>
      <w:r w:rsidRPr="0036140F">
        <w:rPr>
          <w:bCs/>
          <w:sz w:val="24"/>
          <w:szCs w:val="24"/>
          <w:lang w:val="en-IN"/>
        </w:rPr>
        <w:lastRenderedPageBreak/>
        <w:t>from the user, processes them in real time, and visualizes the data to provide immediate feedback. This real-time processing capability is crucial for applications such as controlling prosthetics or assistive devices, where immediate response to brain signals is necessary. The authors use a combination of signal processing techniques and machine learning algorithms to classify EEG data in real-time, providing an intuitive and effective interface for users. The system is tested with several BCI applications, and the results indicate that it provides reliable performance and is suitable for various practical uses, including rehabilitation and control of external devices.</w:t>
      </w:r>
    </w:p>
    <w:p w14:paraId="4A002FE1" w14:textId="77777777" w:rsidR="0036140F" w:rsidRPr="0036140F" w:rsidRDefault="0036140F" w:rsidP="0036140F">
      <w:pPr>
        <w:tabs>
          <w:tab w:val="left" w:pos="975"/>
        </w:tabs>
        <w:spacing w:line="360" w:lineRule="auto"/>
        <w:jc w:val="both"/>
        <w:rPr>
          <w:bCs/>
          <w:sz w:val="24"/>
          <w:szCs w:val="24"/>
          <w:lang w:val="en-IN"/>
        </w:rPr>
      </w:pPr>
    </w:p>
    <w:p w14:paraId="2665B876" w14:textId="7C6C9A2A" w:rsidR="0036140F" w:rsidRPr="0036140F" w:rsidRDefault="0036140F" w:rsidP="0036140F">
      <w:pPr>
        <w:tabs>
          <w:tab w:val="left" w:pos="975"/>
        </w:tabs>
        <w:spacing w:line="360" w:lineRule="auto"/>
        <w:jc w:val="both"/>
        <w:rPr>
          <w:b/>
          <w:bCs/>
          <w:sz w:val="24"/>
          <w:szCs w:val="24"/>
          <w:lang w:val="en-IN"/>
        </w:rPr>
      </w:pPr>
      <w:r w:rsidRPr="0036140F">
        <w:rPr>
          <w:b/>
          <w:bCs/>
          <w:sz w:val="24"/>
          <w:szCs w:val="24"/>
          <w:lang w:val="en-IN"/>
        </w:rPr>
        <w:t>[4]</w:t>
      </w:r>
      <w:r>
        <w:rPr>
          <w:b/>
          <w:bCs/>
          <w:sz w:val="24"/>
          <w:szCs w:val="24"/>
          <w:lang w:val="en-IN"/>
        </w:rPr>
        <w:t xml:space="preserve"> </w:t>
      </w:r>
      <w:r w:rsidRPr="0036140F">
        <w:rPr>
          <w:b/>
          <w:bCs/>
          <w:sz w:val="24"/>
          <w:szCs w:val="24"/>
          <w:lang w:val="en-IN"/>
        </w:rPr>
        <w:t>Karimian, M., &amp; Ghosh, S. , “Automatic EEG Classification Using Convolutional Neural Networks for Brain-Computer Interface Applications”, IEEE Transactions on Neural Systems and Rehabilitation Engineering.</w:t>
      </w:r>
    </w:p>
    <w:p w14:paraId="27624522" w14:textId="77777777" w:rsidR="0036140F" w:rsidRPr="0036140F" w:rsidRDefault="0036140F" w:rsidP="0036140F">
      <w:pPr>
        <w:tabs>
          <w:tab w:val="left" w:pos="975"/>
        </w:tabs>
        <w:spacing w:line="360" w:lineRule="auto"/>
        <w:jc w:val="both"/>
        <w:rPr>
          <w:bCs/>
          <w:sz w:val="24"/>
          <w:szCs w:val="24"/>
          <w:lang w:val="en-IN"/>
        </w:rPr>
      </w:pPr>
      <w:r w:rsidRPr="0036140F">
        <w:rPr>
          <w:bCs/>
          <w:sz w:val="24"/>
          <w:szCs w:val="24"/>
          <w:lang w:val="en-IN"/>
        </w:rPr>
        <w:t xml:space="preserve"> Karimian and Ghosh investigate the use of convolutional neural networks (CNNs) for the automatic classification of EEG signals in brain-computer interface (BCI) applications. The paper focuses on leveraging CNNs to classify various cognitive states, such as relaxation, attention, and mental workload, by automatically learning relevant features from raw EEG data. The study shows that CNNs outperform traditional machine learning techniques in terms of classification accuracy and processing speed. By removing the need for manual feature extraction, the approach simplifies the pipeline for real-time EEG signal classification, making it more scalable and efficient. This research underscores the potential of deep learning models in enhancing the functionality and reliability of BCIs, with promising applications in healthcare, rehabilitation, and human-computer interaction.</w:t>
      </w:r>
    </w:p>
    <w:p w14:paraId="6A223C84" w14:textId="77777777" w:rsidR="0036140F" w:rsidRPr="0036140F" w:rsidRDefault="0036140F" w:rsidP="0036140F">
      <w:pPr>
        <w:tabs>
          <w:tab w:val="left" w:pos="975"/>
        </w:tabs>
        <w:spacing w:line="360" w:lineRule="auto"/>
        <w:jc w:val="both"/>
        <w:rPr>
          <w:b/>
          <w:bCs/>
          <w:sz w:val="24"/>
          <w:szCs w:val="24"/>
          <w:lang w:val="en-IN"/>
        </w:rPr>
      </w:pPr>
    </w:p>
    <w:p w14:paraId="3E788B80" w14:textId="6F0D3F76" w:rsidR="0036140F" w:rsidRPr="0036140F" w:rsidRDefault="0036140F" w:rsidP="0036140F">
      <w:pPr>
        <w:tabs>
          <w:tab w:val="left" w:pos="975"/>
        </w:tabs>
        <w:spacing w:line="360" w:lineRule="auto"/>
        <w:jc w:val="both"/>
        <w:rPr>
          <w:b/>
          <w:bCs/>
          <w:sz w:val="24"/>
          <w:szCs w:val="24"/>
          <w:lang w:val="en-IN"/>
        </w:rPr>
      </w:pPr>
      <w:r w:rsidRPr="0036140F">
        <w:rPr>
          <w:b/>
          <w:bCs/>
          <w:sz w:val="24"/>
          <w:szCs w:val="24"/>
          <w:lang w:val="en-IN"/>
        </w:rPr>
        <w:t>[5]</w:t>
      </w:r>
      <w:r>
        <w:rPr>
          <w:b/>
          <w:bCs/>
          <w:sz w:val="24"/>
          <w:szCs w:val="24"/>
          <w:lang w:val="en-IN"/>
        </w:rPr>
        <w:t xml:space="preserve"> </w:t>
      </w:r>
      <w:r w:rsidRPr="0036140F">
        <w:rPr>
          <w:b/>
          <w:bCs/>
          <w:sz w:val="24"/>
          <w:szCs w:val="24"/>
          <w:lang w:val="en-IN"/>
        </w:rPr>
        <w:t>Qin, L., &amp; He, H. ,“A Hybrid Deep Learning Model for EEG Signal Classification in Brain-Computer Interfaces”, IEEE Transactions on Biomedical Engineering.</w:t>
      </w:r>
    </w:p>
    <w:p w14:paraId="318C931B" w14:textId="77777777" w:rsidR="0036140F" w:rsidRPr="0036140F" w:rsidRDefault="0036140F" w:rsidP="0036140F">
      <w:pPr>
        <w:tabs>
          <w:tab w:val="left" w:pos="975"/>
        </w:tabs>
        <w:spacing w:line="360" w:lineRule="auto"/>
        <w:jc w:val="both"/>
        <w:rPr>
          <w:bCs/>
          <w:sz w:val="24"/>
          <w:szCs w:val="24"/>
          <w:lang w:val="en-IN"/>
        </w:rPr>
      </w:pPr>
      <w:r w:rsidRPr="0036140F">
        <w:rPr>
          <w:bCs/>
          <w:sz w:val="24"/>
          <w:szCs w:val="24"/>
          <w:lang w:val="en-IN"/>
        </w:rPr>
        <w:t xml:space="preserve">Qin and He propose a hybrid deep learning model that combines convolutional neural networks (CNNs) with recurrent neural networks (RNNs) to improve EEG signal classification in brain-computer interface (BCI) applications. The hybrid model leverages the strengths of CNNs in spatial feature extraction and RNNs in capturing temporal dependencies, making it particularly effective for analyzing the dynamic nature of EEG signals. The authors demonstrate that this model significantly outperforms traditional classification methods by achieving higher accuracy and robustness across various cognitive states. Their approach also reduces the reliance on manual feature engineering, making the classification process more automated and scalable. This method is promising for real-time EEG signal classification in BCI systems, such as for controlling assistive devices or enhancing user experience in </w:t>
      </w:r>
      <w:r w:rsidRPr="0036140F">
        <w:rPr>
          <w:bCs/>
          <w:sz w:val="24"/>
          <w:szCs w:val="24"/>
          <w:lang w:val="en-IN"/>
        </w:rPr>
        <w:lastRenderedPageBreak/>
        <w:t>neurofeedback systems.</w:t>
      </w:r>
    </w:p>
    <w:p w14:paraId="78F431F8" w14:textId="77777777" w:rsidR="0036140F" w:rsidRPr="0036140F" w:rsidRDefault="0036140F" w:rsidP="0036140F">
      <w:pPr>
        <w:tabs>
          <w:tab w:val="left" w:pos="975"/>
        </w:tabs>
        <w:spacing w:line="360" w:lineRule="auto"/>
        <w:jc w:val="both"/>
        <w:rPr>
          <w:bCs/>
          <w:sz w:val="24"/>
          <w:szCs w:val="24"/>
          <w:lang w:val="en-IN"/>
        </w:rPr>
      </w:pPr>
    </w:p>
    <w:p w14:paraId="4B2DFC04" w14:textId="3458C264" w:rsidR="0036140F" w:rsidRPr="0036140F" w:rsidRDefault="0036140F" w:rsidP="0036140F">
      <w:pPr>
        <w:tabs>
          <w:tab w:val="left" w:pos="975"/>
        </w:tabs>
        <w:spacing w:line="360" w:lineRule="auto"/>
        <w:jc w:val="both"/>
        <w:rPr>
          <w:b/>
          <w:bCs/>
          <w:sz w:val="24"/>
          <w:szCs w:val="24"/>
          <w:lang w:val="en-IN"/>
        </w:rPr>
      </w:pPr>
      <w:r w:rsidRPr="0036140F">
        <w:rPr>
          <w:b/>
          <w:bCs/>
          <w:sz w:val="24"/>
          <w:szCs w:val="24"/>
          <w:lang w:val="en-IN"/>
        </w:rPr>
        <w:t>[6]</w:t>
      </w:r>
      <w:r>
        <w:rPr>
          <w:b/>
          <w:bCs/>
          <w:sz w:val="24"/>
          <w:szCs w:val="24"/>
          <w:lang w:val="en-IN"/>
        </w:rPr>
        <w:t xml:space="preserve"> </w:t>
      </w:r>
      <w:r w:rsidRPr="0036140F">
        <w:rPr>
          <w:b/>
          <w:bCs/>
          <w:sz w:val="24"/>
          <w:szCs w:val="24"/>
        </w:rPr>
        <w:t>Zhang, Y., et al</w:t>
      </w:r>
      <w:r w:rsidRPr="0036140F">
        <w:rPr>
          <w:b/>
          <w:bCs/>
          <w:sz w:val="24"/>
          <w:szCs w:val="24"/>
          <w:lang w:val="en-IN"/>
        </w:rPr>
        <w:t xml:space="preserve"> “</w:t>
      </w:r>
      <w:r w:rsidRPr="0036140F">
        <w:rPr>
          <w:b/>
          <w:bCs/>
          <w:sz w:val="24"/>
          <w:szCs w:val="24"/>
        </w:rPr>
        <w:t>Deep Convolutional Neural Network-Based Epileptic EEG Signal Classification</w:t>
      </w:r>
      <w:r w:rsidRPr="0036140F">
        <w:rPr>
          <w:b/>
          <w:bCs/>
          <w:sz w:val="24"/>
          <w:szCs w:val="24"/>
          <w:lang w:val="en-IN"/>
        </w:rPr>
        <w:t xml:space="preserve">”, </w:t>
      </w:r>
      <w:r w:rsidRPr="0036140F">
        <w:rPr>
          <w:b/>
          <w:bCs/>
          <w:sz w:val="24"/>
          <w:szCs w:val="24"/>
        </w:rPr>
        <w:t>Frontiers in Neurology</w:t>
      </w:r>
      <w:r w:rsidRPr="0036140F">
        <w:rPr>
          <w:b/>
          <w:bCs/>
          <w:sz w:val="24"/>
          <w:szCs w:val="24"/>
          <w:lang w:val="en-IN"/>
        </w:rPr>
        <w:t>.</w:t>
      </w:r>
    </w:p>
    <w:p w14:paraId="3E2A0849" w14:textId="77777777" w:rsidR="0036140F" w:rsidRPr="0036140F" w:rsidRDefault="0036140F" w:rsidP="0036140F">
      <w:pPr>
        <w:tabs>
          <w:tab w:val="left" w:pos="975"/>
        </w:tabs>
        <w:spacing w:line="360" w:lineRule="auto"/>
        <w:jc w:val="both"/>
        <w:rPr>
          <w:sz w:val="24"/>
          <w:szCs w:val="24"/>
        </w:rPr>
      </w:pPr>
      <w:r w:rsidRPr="0036140F">
        <w:rPr>
          <w:sz w:val="24"/>
          <w:szCs w:val="24"/>
        </w:rPr>
        <w:t>This study introduces a deep learning-based methodology for classifying epileptic EEG signals. The proposed approach utilizes a deep convolutional neural network (CNN) to automatically extract features from multichannel EEG data, enabling the classification of four critical epileptic states. The method demonstrates high accuracy and robustness, highlighting the potential of deep learning in EEG signal analysis.</w:t>
      </w:r>
    </w:p>
    <w:p w14:paraId="6D8CA265" w14:textId="77777777" w:rsidR="0036140F" w:rsidRPr="0036140F" w:rsidRDefault="0036140F" w:rsidP="0036140F">
      <w:pPr>
        <w:tabs>
          <w:tab w:val="left" w:pos="975"/>
        </w:tabs>
        <w:spacing w:line="360" w:lineRule="auto"/>
        <w:jc w:val="both"/>
        <w:rPr>
          <w:b/>
          <w:bCs/>
          <w:sz w:val="24"/>
          <w:szCs w:val="24"/>
          <w:lang w:val="en-IN"/>
        </w:rPr>
      </w:pPr>
    </w:p>
    <w:p w14:paraId="473F00A4" w14:textId="507FDEB8" w:rsidR="0036140F" w:rsidRPr="0036140F" w:rsidRDefault="0036140F" w:rsidP="0036140F">
      <w:pPr>
        <w:tabs>
          <w:tab w:val="left" w:pos="975"/>
        </w:tabs>
        <w:spacing w:line="360" w:lineRule="auto"/>
        <w:jc w:val="both"/>
        <w:rPr>
          <w:b/>
          <w:bCs/>
          <w:sz w:val="24"/>
          <w:szCs w:val="24"/>
          <w:lang w:val="en-IN"/>
        </w:rPr>
      </w:pPr>
      <w:r w:rsidRPr="0036140F">
        <w:rPr>
          <w:b/>
          <w:bCs/>
          <w:sz w:val="24"/>
          <w:szCs w:val="24"/>
          <w:lang w:val="en-IN"/>
        </w:rPr>
        <w:t>[7]</w:t>
      </w:r>
      <w:r>
        <w:rPr>
          <w:b/>
          <w:bCs/>
          <w:sz w:val="24"/>
          <w:szCs w:val="24"/>
          <w:lang w:val="en-IN"/>
        </w:rPr>
        <w:t xml:space="preserve"> </w:t>
      </w:r>
      <w:r w:rsidRPr="0036140F">
        <w:rPr>
          <w:b/>
          <w:bCs/>
          <w:sz w:val="24"/>
          <w:szCs w:val="24"/>
        </w:rPr>
        <w:t>Kowalczyk, M., et al.</w:t>
      </w:r>
      <w:r w:rsidRPr="0036140F">
        <w:rPr>
          <w:b/>
          <w:bCs/>
          <w:sz w:val="24"/>
          <w:szCs w:val="24"/>
          <w:lang w:val="en-IN"/>
        </w:rPr>
        <w:t xml:space="preserve"> “</w:t>
      </w:r>
      <w:r w:rsidRPr="0036140F">
        <w:rPr>
          <w:b/>
          <w:bCs/>
          <w:sz w:val="24"/>
          <w:szCs w:val="24"/>
        </w:rPr>
        <w:t>Recurrent and Convolutional Neural Networks in Classification of EEG Signals</w:t>
      </w:r>
      <w:r w:rsidRPr="0036140F">
        <w:rPr>
          <w:b/>
          <w:bCs/>
          <w:sz w:val="24"/>
          <w:szCs w:val="24"/>
          <w:lang w:val="en-IN"/>
        </w:rPr>
        <w:t xml:space="preserve">”, </w:t>
      </w:r>
      <w:r w:rsidRPr="0036140F">
        <w:rPr>
          <w:b/>
          <w:bCs/>
          <w:sz w:val="24"/>
          <w:szCs w:val="24"/>
        </w:rPr>
        <w:t>Scientific Reports</w:t>
      </w:r>
      <w:r w:rsidRPr="0036140F">
        <w:rPr>
          <w:b/>
          <w:bCs/>
          <w:sz w:val="24"/>
          <w:szCs w:val="24"/>
          <w:lang w:val="en-IN"/>
        </w:rPr>
        <w:t>.</w:t>
      </w:r>
    </w:p>
    <w:p w14:paraId="57086879" w14:textId="77777777" w:rsidR="0036140F" w:rsidRPr="0036140F" w:rsidRDefault="0036140F" w:rsidP="0036140F">
      <w:pPr>
        <w:tabs>
          <w:tab w:val="left" w:pos="975"/>
        </w:tabs>
        <w:spacing w:line="360" w:lineRule="auto"/>
        <w:jc w:val="both"/>
        <w:rPr>
          <w:sz w:val="24"/>
          <w:szCs w:val="24"/>
          <w:lang w:val="en-IN"/>
        </w:rPr>
      </w:pPr>
      <w:r w:rsidRPr="0036140F">
        <w:rPr>
          <w:sz w:val="24"/>
          <w:szCs w:val="24"/>
        </w:rPr>
        <w:t>This research compares four deep learning approaches—1D-CNN, LSTM, 1D-CNN-LSTM hybrid model, and 2D-CNN (EEGNet)—for classifying EEG signals corresponding to mental states like Guided Imagery relaxation and Mental Workload tasks. The study finds that hybrid models combining CNN and LSTM architectures outperform individual models, emphasizing the advantage of integrating spatial and temporal feature extraction for EEG classification.</w:t>
      </w:r>
    </w:p>
    <w:p w14:paraId="61937C45" w14:textId="77777777" w:rsidR="0036140F" w:rsidRPr="0036140F" w:rsidRDefault="0036140F" w:rsidP="0036140F">
      <w:pPr>
        <w:tabs>
          <w:tab w:val="left" w:pos="975"/>
        </w:tabs>
        <w:spacing w:line="360" w:lineRule="auto"/>
        <w:jc w:val="both"/>
        <w:rPr>
          <w:b/>
          <w:bCs/>
          <w:sz w:val="24"/>
          <w:szCs w:val="24"/>
          <w:lang w:val="en-IN"/>
        </w:rPr>
      </w:pPr>
    </w:p>
    <w:p w14:paraId="78574961" w14:textId="339A3376" w:rsidR="0036140F" w:rsidRPr="0036140F" w:rsidRDefault="0036140F" w:rsidP="0036140F">
      <w:pPr>
        <w:tabs>
          <w:tab w:val="left" w:pos="975"/>
        </w:tabs>
        <w:spacing w:line="360" w:lineRule="auto"/>
        <w:jc w:val="both"/>
        <w:rPr>
          <w:b/>
          <w:bCs/>
          <w:sz w:val="24"/>
          <w:szCs w:val="24"/>
          <w:lang w:val="en-IN"/>
        </w:rPr>
      </w:pPr>
      <w:r w:rsidRPr="0036140F">
        <w:rPr>
          <w:b/>
          <w:bCs/>
          <w:sz w:val="24"/>
          <w:szCs w:val="24"/>
          <w:lang w:val="en-IN"/>
        </w:rPr>
        <w:t>[8]</w:t>
      </w:r>
      <w:r>
        <w:rPr>
          <w:b/>
          <w:bCs/>
          <w:sz w:val="24"/>
          <w:szCs w:val="24"/>
          <w:lang w:val="en-IN"/>
        </w:rPr>
        <w:t xml:space="preserve"> </w:t>
      </w:r>
      <w:r w:rsidRPr="0036140F">
        <w:rPr>
          <w:b/>
          <w:bCs/>
          <w:sz w:val="24"/>
          <w:szCs w:val="24"/>
        </w:rPr>
        <w:t>Lee, J., et al.</w:t>
      </w:r>
      <w:r w:rsidRPr="0036140F">
        <w:rPr>
          <w:b/>
          <w:bCs/>
          <w:sz w:val="24"/>
          <w:szCs w:val="24"/>
          <w:lang w:val="en-IN"/>
        </w:rPr>
        <w:t xml:space="preserve"> “</w:t>
      </w:r>
      <w:r w:rsidRPr="0036140F">
        <w:rPr>
          <w:b/>
          <w:bCs/>
          <w:sz w:val="24"/>
          <w:szCs w:val="24"/>
        </w:rPr>
        <w:t>EEG-Based Real-Time Brain-Computer Interface Using Drones for Attention Monitoring</w:t>
      </w:r>
      <w:r w:rsidRPr="0036140F">
        <w:rPr>
          <w:b/>
          <w:bCs/>
          <w:sz w:val="24"/>
          <w:szCs w:val="24"/>
          <w:lang w:val="en-IN"/>
        </w:rPr>
        <w:t xml:space="preserve">”, </w:t>
      </w:r>
      <w:r w:rsidRPr="0036140F">
        <w:rPr>
          <w:b/>
          <w:bCs/>
          <w:sz w:val="24"/>
          <w:szCs w:val="24"/>
        </w:rPr>
        <w:t>Computer Methods in Biomechanics and Biomedical Engineering</w:t>
      </w:r>
      <w:r w:rsidRPr="0036140F">
        <w:rPr>
          <w:b/>
          <w:bCs/>
          <w:sz w:val="24"/>
          <w:szCs w:val="24"/>
          <w:lang w:val="en-IN"/>
        </w:rPr>
        <w:t>.</w:t>
      </w:r>
    </w:p>
    <w:p w14:paraId="47A70992" w14:textId="77777777" w:rsidR="0036140F" w:rsidRPr="0036140F" w:rsidRDefault="0036140F" w:rsidP="0036140F">
      <w:pPr>
        <w:spacing w:line="360" w:lineRule="auto"/>
        <w:jc w:val="both"/>
        <w:rPr>
          <w:bCs/>
          <w:sz w:val="24"/>
          <w:szCs w:val="24"/>
        </w:rPr>
      </w:pPr>
      <w:r w:rsidRPr="0036140F">
        <w:rPr>
          <w:bCs/>
          <w:sz w:val="24"/>
          <w:szCs w:val="24"/>
        </w:rPr>
        <w:t>This study presents a novel brain-computer interface (BCI) system that utilizes EEG signals to classify attention states. By analyzing EEG waveforms, the system provides real-time feedback through a graphical user interface and controls a drone's altitude to reflect attention levels. The integration of gamified elements enhances user engagement, demonstrating the system's potential for attention training and monitoring applications.</w:t>
      </w:r>
    </w:p>
    <w:p w14:paraId="6E26FF47" w14:textId="77777777" w:rsidR="0036140F" w:rsidRPr="0036140F" w:rsidRDefault="0036140F" w:rsidP="0036140F">
      <w:pPr>
        <w:spacing w:line="360" w:lineRule="auto"/>
        <w:jc w:val="both"/>
        <w:rPr>
          <w:bCs/>
          <w:sz w:val="24"/>
          <w:szCs w:val="24"/>
        </w:rPr>
      </w:pPr>
    </w:p>
    <w:p w14:paraId="691C2D71" w14:textId="3B4916DD" w:rsidR="0036140F" w:rsidRPr="0036140F" w:rsidRDefault="0036140F" w:rsidP="0036140F">
      <w:pPr>
        <w:tabs>
          <w:tab w:val="left" w:pos="975"/>
        </w:tabs>
        <w:spacing w:line="360" w:lineRule="auto"/>
        <w:jc w:val="both"/>
        <w:rPr>
          <w:b/>
          <w:bCs/>
          <w:sz w:val="24"/>
          <w:szCs w:val="24"/>
        </w:rPr>
      </w:pPr>
      <w:r w:rsidRPr="0036140F">
        <w:rPr>
          <w:b/>
          <w:bCs/>
          <w:sz w:val="24"/>
          <w:szCs w:val="24"/>
          <w:lang w:val="en-IN"/>
        </w:rPr>
        <w:t>[9]</w:t>
      </w:r>
      <w:r>
        <w:rPr>
          <w:b/>
          <w:bCs/>
          <w:sz w:val="24"/>
          <w:szCs w:val="24"/>
          <w:lang w:val="en-IN"/>
        </w:rPr>
        <w:t xml:space="preserve"> </w:t>
      </w:r>
      <w:r w:rsidRPr="0036140F">
        <w:rPr>
          <w:b/>
          <w:bCs/>
          <w:sz w:val="24"/>
          <w:szCs w:val="24"/>
        </w:rPr>
        <w:t>Wang, Y., et al.</w:t>
      </w:r>
      <w:r w:rsidRPr="0036140F">
        <w:rPr>
          <w:b/>
          <w:bCs/>
          <w:sz w:val="24"/>
          <w:szCs w:val="24"/>
          <w:lang w:val="en-IN"/>
        </w:rPr>
        <w:t xml:space="preserve"> “</w:t>
      </w:r>
      <w:r w:rsidRPr="0036140F">
        <w:rPr>
          <w:b/>
          <w:bCs/>
          <w:sz w:val="24"/>
          <w:szCs w:val="24"/>
        </w:rPr>
        <w:t>Attention-Based Deep Convolutional Neural Network for Classification of Epileptic EEG Signals</w:t>
      </w:r>
      <w:r w:rsidRPr="0036140F">
        <w:rPr>
          <w:b/>
          <w:bCs/>
          <w:sz w:val="24"/>
          <w:szCs w:val="24"/>
          <w:lang w:val="en-IN"/>
        </w:rPr>
        <w:t xml:space="preserve">”, </w:t>
      </w:r>
      <w:r w:rsidRPr="0036140F">
        <w:rPr>
          <w:b/>
          <w:bCs/>
          <w:sz w:val="24"/>
          <w:szCs w:val="24"/>
        </w:rPr>
        <w:t>IEEE Transactions on Neural Systems and Rehabilitation Engineering.</w:t>
      </w:r>
    </w:p>
    <w:p w14:paraId="4CEE411D" w14:textId="5E3E2207" w:rsidR="0036140F" w:rsidRPr="0036140F" w:rsidRDefault="0036140F" w:rsidP="00B67501">
      <w:pPr>
        <w:spacing w:line="360" w:lineRule="auto"/>
        <w:jc w:val="both"/>
        <w:rPr>
          <w:bCs/>
          <w:sz w:val="24"/>
          <w:szCs w:val="24"/>
        </w:rPr>
      </w:pPr>
      <w:r w:rsidRPr="0036140F">
        <w:rPr>
          <w:bCs/>
          <w:sz w:val="24"/>
          <w:szCs w:val="24"/>
        </w:rPr>
        <w:t>This paper proposes an attention-based deep convolutional neural network (CNN) model for classifying epileptic EEG signals. The incorporation of attention mechanisms allows the model to focus on relevant features, improving classification performance. The study demonstrates that the attention-based CNN outperforms traditional CNN models, offering a promising approach for enhancing EEG signal analysis in epilepsy diagnosis.</w:t>
      </w:r>
    </w:p>
    <w:p w14:paraId="6B44D55E" w14:textId="40DCBCF2" w:rsidR="0036140F" w:rsidRPr="0036140F" w:rsidRDefault="0036140F" w:rsidP="0036140F">
      <w:pPr>
        <w:tabs>
          <w:tab w:val="left" w:pos="975"/>
        </w:tabs>
        <w:spacing w:line="360" w:lineRule="auto"/>
        <w:jc w:val="both"/>
        <w:rPr>
          <w:b/>
          <w:bCs/>
          <w:sz w:val="24"/>
          <w:szCs w:val="24"/>
          <w:lang w:val="en-IN"/>
        </w:rPr>
      </w:pPr>
      <w:r w:rsidRPr="0036140F">
        <w:rPr>
          <w:b/>
          <w:bCs/>
          <w:sz w:val="24"/>
          <w:szCs w:val="24"/>
          <w:lang w:val="en-IN"/>
        </w:rPr>
        <w:lastRenderedPageBreak/>
        <w:t>[10</w:t>
      </w:r>
      <w:r>
        <w:rPr>
          <w:b/>
          <w:bCs/>
          <w:sz w:val="24"/>
          <w:szCs w:val="24"/>
          <w:lang w:val="en-IN"/>
        </w:rPr>
        <w:t xml:space="preserve">] </w:t>
      </w:r>
      <w:r w:rsidRPr="0036140F">
        <w:rPr>
          <w:b/>
          <w:bCs/>
          <w:sz w:val="24"/>
          <w:szCs w:val="24"/>
        </w:rPr>
        <w:t>Li, X., et al.</w:t>
      </w:r>
      <w:r w:rsidRPr="0036140F">
        <w:rPr>
          <w:b/>
          <w:bCs/>
          <w:sz w:val="24"/>
          <w:szCs w:val="24"/>
          <w:lang w:val="en-IN"/>
        </w:rPr>
        <w:t xml:space="preserve"> “</w:t>
      </w:r>
      <w:r>
        <w:rPr>
          <w:b/>
          <w:bCs/>
          <w:sz w:val="24"/>
          <w:szCs w:val="24"/>
          <w:lang w:val="en-IN"/>
        </w:rPr>
        <w:t>A</w:t>
      </w:r>
      <w:r w:rsidRPr="0036140F">
        <w:rPr>
          <w:b/>
          <w:bCs/>
          <w:sz w:val="24"/>
          <w:szCs w:val="24"/>
        </w:rPr>
        <w:t>utomatic Seizure Detection and Classification Using Superlet Transform and Deep Convolutional Neural Network</w:t>
      </w:r>
      <w:r w:rsidRPr="0036140F">
        <w:rPr>
          <w:b/>
          <w:bCs/>
          <w:sz w:val="24"/>
          <w:szCs w:val="24"/>
          <w:lang w:val="en-IN"/>
        </w:rPr>
        <w:t xml:space="preserve">”, </w:t>
      </w:r>
      <w:r w:rsidRPr="0036140F">
        <w:rPr>
          <w:b/>
          <w:bCs/>
          <w:sz w:val="24"/>
          <w:szCs w:val="24"/>
        </w:rPr>
        <w:t>Computer Methods and Programs in Biomedicine.</w:t>
      </w:r>
    </w:p>
    <w:p w14:paraId="4ABA5D33" w14:textId="77777777" w:rsidR="0036140F" w:rsidRPr="0036140F" w:rsidRDefault="0036140F" w:rsidP="0036140F">
      <w:pPr>
        <w:spacing w:line="360" w:lineRule="auto"/>
        <w:jc w:val="both"/>
        <w:rPr>
          <w:bCs/>
          <w:sz w:val="24"/>
          <w:szCs w:val="24"/>
        </w:rPr>
      </w:pPr>
      <w:r w:rsidRPr="0036140F">
        <w:rPr>
          <w:bCs/>
          <w:sz w:val="24"/>
          <w:szCs w:val="24"/>
        </w:rPr>
        <w:t>This research introduces a method for detecting and classifying seizure events using the superlet transform (SLT) for time-frequency analysis of EEG signals, combined with a deep convolutional neural network (VGG-19) for classification. The approach achieves high accuracy in distinguishing seizure from non-seizure events, highlighting the effectiveness of combining advanced signal processing techniques with deep learning models for EEG analysis.</w:t>
      </w:r>
    </w:p>
    <w:p w14:paraId="6A9656A6" w14:textId="77777777" w:rsidR="0036140F" w:rsidRPr="0036140F" w:rsidRDefault="0036140F" w:rsidP="0036140F">
      <w:pPr>
        <w:spacing w:line="360" w:lineRule="auto"/>
        <w:jc w:val="both"/>
        <w:rPr>
          <w:bCs/>
          <w:sz w:val="24"/>
          <w:szCs w:val="24"/>
        </w:rPr>
      </w:pPr>
    </w:p>
    <w:p w14:paraId="24871871" w14:textId="77777777" w:rsidR="0036140F" w:rsidRDefault="0036140F" w:rsidP="0036140F">
      <w:pPr>
        <w:spacing w:line="360" w:lineRule="auto"/>
        <w:jc w:val="both"/>
        <w:rPr>
          <w:bCs/>
          <w:sz w:val="24"/>
          <w:szCs w:val="24"/>
        </w:rPr>
      </w:pPr>
    </w:p>
    <w:p w14:paraId="68845166" w14:textId="77777777" w:rsidR="0036140F" w:rsidRDefault="0036140F" w:rsidP="0036140F">
      <w:pPr>
        <w:spacing w:line="360" w:lineRule="auto"/>
        <w:jc w:val="both"/>
        <w:rPr>
          <w:bCs/>
          <w:sz w:val="24"/>
          <w:szCs w:val="24"/>
        </w:rPr>
      </w:pPr>
    </w:p>
    <w:p w14:paraId="518885D3" w14:textId="77777777" w:rsidR="0036140F" w:rsidRDefault="0036140F" w:rsidP="0036140F">
      <w:pPr>
        <w:spacing w:line="360" w:lineRule="auto"/>
        <w:jc w:val="both"/>
        <w:rPr>
          <w:bCs/>
          <w:sz w:val="24"/>
          <w:szCs w:val="24"/>
        </w:rPr>
      </w:pPr>
    </w:p>
    <w:p w14:paraId="214FCC38" w14:textId="77777777" w:rsidR="0036140F" w:rsidRDefault="0036140F" w:rsidP="0036140F">
      <w:pPr>
        <w:spacing w:line="360" w:lineRule="auto"/>
        <w:jc w:val="both"/>
        <w:rPr>
          <w:bCs/>
          <w:sz w:val="24"/>
          <w:szCs w:val="24"/>
        </w:rPr>
      </w:pPr>
    </w:p>
    <w:p w14:paraId="6EA46032" w14:textId="77777777" w:rsidR="0036140F" w:rsidRDefault="0036140F" w:rsidP="0036140F">
      <w:pPr>
        <w:spacing w:line="360" w:lineRule="auto"/>
        <w:jc w:val="both"/>
        <w:rPr>
          <w:bCs/>
          <w:sz w:val="24"/>
          <w:szCs w:val="24"/>
        </w:rPr>
      </w:pPr>
    </w:p>
    <w:p w14:paraId="554A183E" w14:textId="77777777" w:rsidR="0036140F" w:rsidRDefault="0036140F" w:rsidP="0036140F">
      <w:pPr>
        <w:spacing w:line="360" w:lineRule="auto"/>
        <w:jc w:val="both"/>
        <w:rPr>
          <w:bCs/>
          <w:sz w:val="24"/>
          <w:szCs w:val="24"/>
        </w:rPr>
      </w:pPr>
    </w:p>
    <w:p w14:paraId="4D06DD1B" w14:textId="77777777" w:rsidR="0036140F" w:rsidRDefault="0036140F" w:rsidP="0036140F">
      <w:pPr>
        <w:spacing w:line="360" w:lineRule="auto"/>
        <w:jc w:val="both"/>
        <w:rPr>
          <w:bCs/>
          <w:sz w:val="24"/>
          <w:szCs w:val="24"/>
        </w:rPr>
      </w:pPr>
    </w:p>
    <w:p w14:paraId="60BF48E1" w14:textId="77777777" w:rsidR="0036140F" w:rsidRDefault="0036140F" w:rsidP="0036140F">
      <w:pPr>
        <w:spacing w:line="360" w:lineRule="auto"/>
        <w:jc w:val="both"/>
        <w:rPr>
          <w:bCs/>
          <w:sz w:val="24"/>
          <w:szCs w:val="24"/>
        </w:rPr>
      </w:pPr>
    </w:p>
    <w:p w14:paraId="4F2CA36C" w14:textId="77777777" w:rsidR="0036140F" w:rsidRDefault="0036140F" w:rsidP="0036140F">
      <w:pPr>
        <w:spacing w:line="360" w:lineRule="auto"/>
        <w:jc w:val="both"/>
        <w:rPr>
          <w:bCs/>
          <w:sz w:val="24"/>
          <w:szCs w:val="24"/>
        </w:rPr>
      </w:pPr>
    </w:p>
    <w:p w14:paraId="00EA3858" w14:textId="77777777" w:rsidR="0036140F" w:rsidRDefault="0036140F" w:rsidP="0036140F">
      <w:pPr>
        <w:spacing w:line="360" w:lineRule="auto"/>
        <w:jc w:val="both"/>
        <w:rPr>
          <w:bCs/>
          <w:sz w:val="24"/>
          <w:szCs w:val="24"/>
        </w:rPr>
      </w:pPr>
    </w:p>
    <w:p w14:paraId="358F606F" w14:textId="77777777" w:rsidR="0036140F" w:rsidRDefault="0036140F" w:rsidP="0036140F">
      <w:pPr>
        <w:spacing w:line="360" w:lineRule="auto"/>
        <w:jc w:val="both"/>
        <w:rPr>
          <w:bCs/>
          <w:sz w:val="24"/>
          <w:szCs w:val="24"/>
        </w:rPr>
      </w:pPr>
    </w:p>
    <w:p w14:paraId="5BF5A0CA" w14:textId="77777777" w:rsidR="0036140F" w:rsidRDefault="0036140F" w:rsidP="0036140F">
      <w:pPr>
        <w:spacing w:line="360" w:lineRule="auto"/>
        <w:jc w:val="both"/>
        <w:rPr>
          <w:bCs/>
          <w:sz w:val="24"/>
          <w:szCs w:val="24"/>
        </w:rPr>
      </w:pPr>
    </w:p>
    <w:p w14:paraId="4EA71919" w14:textId="77777777" w:rsidR="0036140F" w:rsidRDefault="0036140F" w:rsidP="0036140F">
      <w:pPr>
        <w:spacing w:line="360" w:lineRule="auto"/>
        <w:jc w:val="both"/>
        <w:rPr>
          <w:bCs/>
          <w:sz w:val="24"/>
          <w:szCs w:val="24"/>
        </w:rPr>
      </w:pPr>
    </w:p>
    <w:p w14:paraId="2D8E7B7A" w14:textId="77777777" w:rsidR="0036140F" w:rsidRDefault="0036140F" w:rsidP="0036140F">
      <w:pPr>
        <w:spacing w:line="360" w:lineRule="auto"/>
        <w:jc w:val="both"/>
        <w:rPr>
          <w:bCs/>
          <w:sz w:val="24"/>
          <w:szCs w:val="24"/>
        </w:rPr>
      </w:pPr>
    </w:p>
    <w:p w14:paraId="4ACC153A" w14:textId="77777777" w:rsidR="0036140F" w:rsidRDefault="0036140F" w:rsidP="0036140F">
      <w:pPr>
        <w:spacing w:line="360" w:lineRule="auto"/>
        <w:jc w:val="both"/>
        <w:rPr>
          <w:bCs/>
          <w:sz w:val="24"/>
          <w:szCs w:val="24"/>
        </w:rPr>
      </w:pPr>
    </w:p>
    <w:p w14:paraId="369B0B8A" w14:textId="77777777" w:rsidR="0036140F" w:rsidRDefault="0036140F" w:rsidP="0036140F">
      <w:pPr>
        <w:spacing w:line="360" w:lineRule="auto"/>
        <w:jc w:val="both"/>
        <w:rPr>
          <w:bCs/>
          <w:sz w:val="24"/>
          <w:szCs w:val="24"/>
        </w:rPr>
      </w:pPr>
    </w:p>
    <w:p w14:paraId="7B9857E3" w14:textId="77777777" w:rsidR="0036140F" w:rsidRDefault="0036140F" w:rsidP="0036140F">
      <w:pPr>
        <w:spacing w:line="360" w:lineRule="auto"/>
        <w:jc w:val="both"/>
        <w:rPr>
          <w:bCs/>
          <w:sz w:val="24"/>
          <w:szCs w:val="24"/>
        </w:rPr>
      </w:pPr>
    </w:p>
    <w:p w14:paraId="5E6E5A1D" w14:textId="77777777" w:rsidR="0036140F" w:rsidRDefault="0036140F" w:rsidP="0036140F">
      <w:pPr>
        <w:spacing w:line="360" w:lineRule="auto"/>
        <w:jc w:val="both"/>
        <w:rPr>
          <w:bCs/>
          <w:sz w:val="24"/>
          <w:szCs w:val="24"/>
        </w:rPr>
      </w:pPr>
    </w:p>
    <w:p w14:paraId="6DC15D5F" w14:textId="77777777" w:rsidR="0036140F" w:rsidRDefault="0036140F" w:rsidP="0036140F">
      <w:pPr>
        <w:spacing w:line="360" w:lineRule="auto"/>
        <w:jc w:val="both"/>
        <w:rPr>
          <w:bCs/>
          <w:sz w:val="24"/>
          <w:szCs w:val="24"/>
        </w:rPr>
      </w:pPr>
    </w:p>
    <w:p w14:paraId="3F52095B" w14:textId="77777777" w:rsidR="00F4158F" w:rsidRDefault="00F4158F" w:rsidP="0036140F">
      <w:pPr>
        <w:spacing w:line="360" w:lineRule="auto"/>
        <w:jc w:val="both"/>
        <w:rPr>
          <w:bCs/>
          <w:sz w:val="24"/>
          <w:szCs w:val="24"/>
        </w:rPr>
      </w:pPr>
    </w:p>
    <w:p w14:paraId="5F531C99" w14:textId="77777777" w:rsidR="00F4158F" w:rsidRDefault="00F4158F" w:rsidP="0036140F">
      <w:pPr>
        <w:spacing w:line="360" w:lineRule="auto"/>
        <w:jc w:val="both"/>
        <w:rPr>
          <w:bCs/>
          <w:sz w:val="24"/>
          <w:szCs w:val="24"/>
        </w:rPr>
      </w:pPr>
    </w:p>
    <w:p w14:paraId="61DD8203" w14:textId="77777777" w:rsidR="00F4158F" w:rsidRDefault="00F4158F" w:rsidP="0036140F">
      <w:pPr>
        <w:spacing w:line="360" w:lineRule="auto"/>
        <w:jc w:val="both"/>
        <w:rPr>
          <w:bCs/>
          <w:sz w:val="24"/>
          <w:szCs w:val="24"/>
        </w:rPr>
      </w:pPr>
    </w:p>
    <w:p w14:paraId="6825CC13" w14:textId="77777777" w:rsidR="00DD70C0" w:rsidRDefault="00DD70C0" w:rsidP="0036140F">
      <w:pPr>
        <w:tabs>
          <w:tab w:val="left" w:pos="975"/>
        </w:tabs>
        <w:spacing w:line="360" w:lineRule="auto"/>
        <w:jc w:val="center"/>
        <w:rPr>
          <w:b/>
          <w:sz w:val="32"/>
          <w:szCs w:val="32"/>
        </w:rPr>
      </w:pPr>
    </w:p>
    <w:p w14:paraId="3F4AD1F1" w14:textId="77777777" w:rsidR="00B67501" w:rsidRDefault="00B67501" w:rsidP="0036140F">
      <w:pPr>
        <w:tabs>
          <w:tab w:val="left" w:pos="975"/>
        </w:tabs>
        <w:spacing w:line="360" w:lineRule="auto"/>
        <w:jc w:val="center"/>
        <w:rPr>
          <w:b/>
          <w:sz w:val="32"/>
          <w:szCs w:val="32"/>
        </w:rPr>
      </w:pPr>
    </w:p>
    <w:p w14:paraId="579E8A8A" w14:textId="10AC5BCF" w:rsidR="00583445" w:rsidRDefault="00BA18FD" w:rsidP="0036140F">
      <w:pPr>
        <w:tabs>
          <w:tab w:val="left" w:pos="975"/>
        </w:tabs>
        <w:spacing w:line="360" w:lineRule="auto"/>
        <w:jc w:val="center"/>
        <w:rPr>
          <w:b/>
          <w:sz w:val="32"/>
          <w:szCs w:val="32"/>
        </w:rPr>
      </w:pPr>
      <w:r>
        <w:rPr>
          <w:b/>
          <w:sz w:val="32"/>
          <w:szCs w:val="32"/>
        </w:rPr>
        <w:lastRenderedPageBreak/>
        <w:t>CHAPTER-3</w:t>
      </w:r>
    </w:p>
    <w:p w14:paraId="4165A6E9" w14:textId="07FD5FCA" w:rsidR="00583445" w:rsidRDefault="00E3696B" w:rsidP="0036140F">
      <w:pPr>
        <w:spacing w:line="360" w:lineRule="auto"/>
        <w:jc w:val="center"/>
        <w:rPr>
          <w:b/>
          <w:sz w:val="32"/>
          <w:szCs w:val="32"/>
        </w:rPr>
      </w:pPr>
      <w:r>
        <w:rPr>
          <w:b/>
          <w:sz w:val="32"/>
          <w:szCs w:val="32"/>
        </w:rPr>
        <w:t>RESEARCH GAPS OF EXISTING METHODS</w:t>
      </w:r>
    </w:p>
    <w:p w14:paraId="2A4FD6A0" w14:textId="73A507DF" w:rsidR="003B0838" w:rsidRPr="00F92F48" w:rsidRDefault="004C1306" w:rsidP="001526A7">
      <w:pPr>
        <w:spacing w:line="360" w:lineRule="auto"/>
        <w:jc w:val="both"/>
        <w:rPr>
          <w:b/>
          <w:sz w:val="28"/>
          <w:szCs w:val="28"/>
        </w:rPr>
      </w:pPr>
      <w:r w:rsidRPr="00F92F48">
        <w:rPr>
          <w:b/>
          <w:sz w:val="28"/>
          <w:szCs w:val="28"/>
        </w:rPr>
        <w:t>3.1 EXISTING METHODS</w:t>
      </w:r>
    </w:p>
    <w:p w14:paraId="69BBEA97" w14:textId="77777777" w:rsidR="0036140F" w:rsidRDefault="0036140F" w:rsidP="0036140F">
      <w:pPr>
        <w:spacing w:line="360" w:lineRule="auto"/>
        <w:jc w:val="both"/>
        <w:rPr>
          <w:bCs/>
          <w:sz w:val="24"/>
          <w:szCs w:val="24"/>
          <w:lang w:val="en-IN"/>
        </w:rPr>
      </w:pPr>
      <w:r w:rsidRPr="001B4A5C">
        <w:rPr>
          <w:bCs/>
          <w:sz w:val="24"/>
          <w:szCs w:val="24"/>
          <w:lang w:val="en-IN"/>
        </w:rPr>
        <w:t>The accurate classification of brain activity in coma patients is critical for determining their neurological state and planning appropriate treatment strategies. Among the various methods available, Electroencephalography (EEG) has long been recognized as the most effective and non-invasive approach for real-time brain monitoring. EEG captures the electrical activity of the brain through electrodes placed on the scalp and records waveforms across various frequency bands. These waveforms provide insights into different levels of brain function, such as consciousness, unconsciousness, and pathological states. However, interpreting EEG data is a complex and often subjective process, especially when done manually by clinicians. This chapter explores various methods that have been used historically and are currently in practice for classifying brain activity in coma patients, with a particular focus on signal processing and machine learning-based approaches. It also examines their individual strengths and limitations.</w:t>
      </w:r>
    </w:p>
    <w:p w14:paraId="6923A4EE" w14:textId="77777777" w:rsidR="0036140F" w:rsidRDefault="0036140F" w:rsidP="0036140F">
      <w:pPr>
        <w:spacing w:line="360" w:lineRule="auto"/>
        <w:jc w:val="center"/>
        <w:rPr>
          <w:bCs/>
          <w:sz w:val="24"/>
          <w:szCs w:val="24"/>
          <w:lang w:val="en-IN"/>
        </w:rPr>
      </w:pPr>
      <w:r>
        <w:rPr>
          <w:noProof/>
        </w:rPr>
        <w:drawing>
          <wp:inline distT="0" distB="0" distL="0" distR="0" wp14:anchorId="1447768E" wp14:editId="149BE893">
            <wp:extent cx="2997835" cy="2263140"/>
            <wp:effectExtent l="0" t="0" r="0"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12"/>
                    <a:srcRect b="12000"/>
                    <a:stretch/>
                  </pic:blipFill>
                  <pic:spPr bwMode="auto">
                    <a:xfrm>
                      <a:off x="0" y="0"/>
                      <a:ext cx="2997835" cy="2263140"/>
                    </a:xfrm>
                    <a:prstGeom prst="rect">
                      <a:avLst/>
                    </a:prstGeom>
                    <a:ln>
                      <a:noFill/>
                    </a:ln>
                    <a:extLst>
                      <a:ext uri="{53640926-AAD7-44D8-BBD7-CCE9431645EC}">
                        <a14:shadowObscured xmlns:a14="http://schemas.microsoft.com/office/drawing/2010/main"/>
                      </a:ext>
                    </a:extLst>
                  </pic:spPr>
                </pic:pic>
              </a:graphicData>
            </a:graphic>
          </wp:inline>
        </w:drawing>
      </w:r>
    </w:p>
    <w:p w14:paraId="177B24E4" w14:textId="43BFC4D2" w:rsidR="0036140F" w:rsidRDefault="0036140F" w:rsidP="0036140F">
      <w:pPr>
        <w:spacing w:line="360" w:lineRule="auto"/>
        <w:jc w:val="center"/>
        <w:rPr>
          <w:bCs/>
          <w:sz w:val="24"/>
          <w:szCs w:val="24"/>
        </w:rPr>
      </w:pPr>
      <w:r w:rsidRPr="00885CEB">
        <w:rPr>
          <w:bCs/>
          <w:sz w:val="24"/>
          <w:szCs w:val="24"/>
        </w:rPr>
        <w:t xml:space="preserve">Figure </w:t>
      </w:r>
      <w:r>
        <w:rPr>
          <w:bCs/>
          <w:sz w:val="24"/>
          <w:szCs w:val="24"/>
        </w:rPr>
        <w:t>3</w:t>
      </w:r>
      <w:r w:rsidRPr="00885CEB">
        <w:rPr>
          <w:bCs/>
          <w:sz w:val="24"/>
          <w:szCs w:val="24"/>
        </w:rPr>
        <w:t xml:space="preserve">.1: </w:t>
      </w:r>
      <w:r>
        <w:rPr>
          <w:bCs/>
          <w:sz w:val="24"/>
          <w:szCs w:val="24"/>
        </w:rPr>
        <w:t>Flow of Existing Method</w:t>
      </w:r>
    </w:p>
    <w:p w14:paraId="2396C2CD" w14:textId="39A0A04D" w:rsidR="0036140F" w:rsidRDefault="0036140F" w:rsidP="00DD70C0">
      <w:pPr>
        <w:spacing w:line="360" w:lineRule="auto"/>
        <w:rPr>
          <w:bCs/>
          <w:sz w:val="24"/>
          <w:szCs w:val="24"/>
        </w:rPr>
      </w:pPr>
      <w:r w:rsidRPr="00F92F48">
        <w:rPr>
          <w:sz w:val="24"/>
          <w:szCs w:val="24"/>
        </w:rPr>
        <w:t>Figure 3.1</w:t>
      </w:r>
      <w:r w:rsidRPr="00885CEB">
        <w:rPr>
          <w:bCs/>
          <w:sz w:val="24"/>
          <w:szCs w:val="24"/>
        </w:rPr>
        <w:t xml:space="preserve"> shows the sequential process of EEG-based brain activity analysis. It begins with EEG signal collection, followed by pre-processing and feature extraction to clean and prepare the data.</w:t>
      </w:r>
    </w:p>
    <w:p w14:paraId="2A82E7CB" w14:textId="77777777" w:rsidR="00DD70C0" w:rsidRPr="00DD70C0" w:rsidRDefault="00DD70C0" w:rsidP="00DD70C0">
      <w:pPr>
        <w:spacing w:line="360" w:lineRule="auto"/>
        <w:rPr>
          <w:bCs/>
          <w:sz w:val="24"/>
          <w:szCs w:val="24"/>
          <w:lang w:val="en-IN"/>
        </w:rPr>
      </w:pPr>
    </w:p>
    <w:p w14:paraId="79ED2428" w14:textId="77777777" w:rsidR="0036140F" w:rsidRPr="001B4A5C" w:rsidRDefault="003B0838" w:rsidP="0036140F">
      <w:pPr>
        <w:spacing w:line="360" w:lineRule="auto"/>
        <w:jc w:val="both"/>
        <w:rPr>
          <w:b/>
          <w:bCs/>
          <w:sz w:val="28"/>
          <w:szCs w:val="28"/>
          <w:lang w:val="en-IN"/>
        </w:rPr>
      </w:pPr>
      <w:r w:rsidRPr="005072E1">
        <w:rPr>
          <w:b/>
          <w:sz w:val="28"/>
          <w:szCs w:val="28"/>
        </w:rPr>
        <w:t>3.1.1</w:t>
      </w:r>
      <w:r w:rsidRPr="003B0838">
        <w:rPr>
          <w:b/>
          <w:bCs/>
          <w:i/>
          <w:iCs/>
          <w:sz w:val="24"/>
          <w:szCs w:val="24"/>
          <w:lang w:val="en-IN" w:eastAsia="en-IN"/>
        </w:rPr>
        <w:t xml:space="preserve"> </w:t>
      </w:r>
      <w:r w:rsidR="0036140F" w:rsidRPr="001B4A5C">
        <w:rPr>
          <w:b/>
          <w:bCs/>
          <w:sz w:val="28"/>
          <w:szCs w:val="28"/>
          <w:lang w:val="en-IN"/>
        </w:rPr>
        <w:t>Manual EEG Interpretation</w:t>
      </w:r>
    </w:p>
    <w:p w14:paraId="19911D87" w14:textId="77777777" w:rsidR="0036140F" w:rsidRPr="001B4A5C" w:rsidRDefault="0036140F" w:rsidP="0036140F">
      <w:pPr>
        <w:spacing w:line="360" w:lineRule="auto"/>
        <w:jc w:val="both"/>
        <w:rPr>
          <w:bCs/>
          <w:sz w:val="24"/>
          <w:szCs w:val="24"/>
          <w:lang w:val="en-IN"/>
        </w:rPr>
      </w:pPr>
      <w:r w:rsidRPr="001B4A5C">
        <w:rPr>
          <w:bCs/>
          <w:sz w:val="24"/>
          <w:szCs w:val="24"/>
          <w:lang w:val="en-IN"/>
        </w:rPr>
        <w:t xml:space="preserve">Traditionally, EEG signals have been analyzed through visual inspection by trained clinicians. In this method, experts observe waveforms, patterns, and anomalies in EEG recordings to assess brain function. This technique involves identifying characteristics such as spike-and-wave discharges, rhythmic slowing, and the presence or absence of specific frequency bands, </w:t>
      </w:r>
      <w:r w:rsidRPr="001B4A5C">
        <w:rPr>
          <w:bCs/>
          <w:sz w:val="24"/>
          <w:szCs w:val="24"/>
          <w:lang w:val="en-IN"/>
        </w:rPr>
        <w:lastRenderedPageBreak/>
        <w:t>like delta or alpha waves. The presence of certain patterns may indicate different stages of coma or neurological deterioration. For example, a dominance of delta waves is often linked to deeper levels of unconsciousness, while the appearance of alpha waves may be associated with improved brain function.</w:t>
      </w:r>
    </w:p>
    <w:p w14:paraId="069EC3A5" w14:textId="4110F60D" w:rsidR="0036140F" w:rsidRDefault="0036140F" w:rsidP="0036140F">
      <w:pPr>
        <w:spacing w:line="360" w:lineRule="auto"/>
        <w:jc w:val="both"/>
        <w:rPr>
          <w:bCs/>
          <w:sz w:val="24"/>
          <w:szCs w:val="24"/>
          <w:lang w:val="en-IN"/>
        </w:rPr>
      </w:pPr>
      <w:r w:rsidRPr="001B4A5C">
        <w:rPr>
          <w:bCs/>
          <w:sz w:val="24"/>
          <w:szCs w:val="24"/>
          <w:lang w:val="en-IN"/>
        </w:rPr>
        <w:t>While manual interpretation remains an integral part of clinical neurology, it presents several critical limitations. First, the process is time-consuming and requires continuous attention from experienced personnel. Second, it is highly subjective, which can lead to variability in diagnoses among clinicians. Third, visual analysis may overlook subtle or transient changes in brain activity that could be clinically significant. In intensive care environments where time-sensitive decisions are necessary, relying solely on manual inspection is insufficient. These challenges have driven the demand for more reliable, automated methods of EEG analysis.</w:t>
      </w:r>
    </w:p>
    <w:p w14:paraId="44D6E939" w14:textId="77777777" w:rsidR="0036140F" w:rsidRPr="0036140F" w:rsidRDefault="0036140F" w:rsidP="0036140F">
      <w:pPr>
        <w:spacing w:line="360" w:lineRule="auto"/>
        <w:jc w:val="both"/>
        <w:rPr>
          <w:bCs/>
          <w:sz w:val="24"/>
          <w:szCs w:val="24"/>
          <w:lang w:val="en-IN"/>
        </w:rPr>
      </w:pPr>
    </w:p>
    <w:p w14:paraId="496E0DEE" w14:textId="77777777" w:rsidR="0036140F" w:rsidRPr="001B4A5C" w:rsidRDefault="003B0838" w:rsidP="0036140F">
      <w:pPr>
        <w:spacing w:line="360" w:lineRule="auto"/>
        <w:jc w:val="both"/>
        <w:rPr>
          <w:b/>
          <w:bCs/>
          <w:sz w:val="28"/>
          <w:szCs w:val="28"/>
          <w:lang w:val="en-IN"/>
        </w:rPr>
      </w:pPr>
      <w:r w:rsidRPr="005072E1">
        <w:rPr>
          <w:b/>
          <w:sz w:val="28"/>
          <w:szCs w:val="28"/>
        </w:rPr>
        <w:t>3.1.2</w:t>
      </w:r>
      <w:r>
        <w:rPr>
          <w:b/>
          <w:sz w:val="32"/>
        </w:rPr>
        <w:t xml:space="preserve"> </w:t>
      </w:r>
      <w:r w:rsidR="0036140F" w:rsidRPr="001B4A5C">
        <w:rPr>
          <w:b/>
          <w:bCs/>
          <w:sz w:val="28"/>
          <w:szCs w:val="28"/>
          <w:lang w:val="en-IN"/>
        </w:rPr>
        <w:t>Frequency Domain Analysis</w:t>
      </w:r>
    </w:p>
    <w:p w14:paraId="1E1934C3" w14:textId="77777777" w:rsidR="0036140F" w:rsidRPr="001B4A5C" w:rsidRDefault="0036140F" w:rsidP="0036140F">
      <w:pPr>
        <w:spacing w:line="360" w:lineRule="auto"/>
        <w:jc w:val="both"/>
        <w:rPr>
          <w:bCs/>
          <w:sz w:val="24"/>
          <w:szCs w:val="24"/>
          <w:lang w:val="en-IN"/>
        </w:rPr>
      </w:pPr>
      <w:r w:rsidRPr="001B4A5C">
        <w:rPr>
          <w:bCs/>
          <w:sz w:val="24"/>
          <w:szCs w:val="24"/>
          <w:lang w:val="en-IN"/>
        </w:rPr>
        <w:t>To improve upon manual EEG analysis, frequency domain techniques were introduced. One of the most widely used methods is the Fast Fourier Transform (FFT), which converts time-domain EEG signals into the frequency domain. This transformation enables clinicians and researchers to examine the power spectrum of EEG data across various frequency bands. Each band correlates with specific mental states; for instance, delta waves (0.5–4 Hz) dominate during deep sleep or coma, theta waves (4–8 Hz) are linked to drowsiness, alpha waves (8–13 Hz) are associated with calm wakefulness, and beta waves (13–30 Hz) relate to alertness and active cognition.</w:t>
      </w:r>
    </w:p>
    <w:p w14:paraId="4809D363" w14:textId="77777777" w:rsidR="0036140F" w:rsidRDefault="0036140F" w:rsidP="0036140F">
      <w:pPr>
        <w:spacing w:line="360" w:lineRule="auto"/>
        <w:jc w:val="both"/>
        <w:rPr>
          <w:bCs/>
          <w:sz w:val="24"/>
          <w:szCs w:val="24"/>
          <w:lang w:val="en-IN"/>
        </w:rPr>
      </w:pPr>
      <w:r w:rsidRPr="001B4A5C">
        <w:rPr>
          <w:bCs/>
          <w:sz w:val="24"/>
          <w:szCs w:val="24"/>
          <w:lang w:val="en-IN"/>
        </w:rPr>
        <w:t>Although FFT provides a useful overview of the frequency components of EEG signals, it assumes that the signals are stationary—that is, their statistical properties do not change over time. This assumption is often invalid in EEG data, especially in coma patients where brain activity is highly non-stationary. As a result, FFT fails to capture transient changes or localized anomalies in the brain’s electrical activity. Another shortcoming of frequency domain analysis is the lack of temporal resolution; it shows which frequencies are present but not when they occur. This drawback significantly limits its usefulness in scenarios where timing of specific events is crucial for diagnosis and monitoring.</w:t>
      </w:r>
    </w:p>
    <w:p w14:paraId="72EB2F7C" w14:textId="77777777" w:rsidR="00B67501" w:rsidRDefault="00B67501" w:rsidP="0036140F">
      <w:pPr>
        <w:spacing w:line="360" w:lineRule="auto"/>
        <w:jc w:val="both"/>
        <w:rPr>
          <w:bCs/>
          <w:sz w:val="24"/>
          <w:szCs w:val="24"/>
          <w:lang w:val="en-IN"/>
        </w:rPr>
      </w:pPr>
    </w:p>
    <w:p w14:paraId="61C581FB" w14:textId="77777777" w:rsidR="0036140F" w:rsidRPr="001B4A5C" w:rsidRDefault="003B0838" w:rsidP="0036140F">
      <w:pPr>
        <w:spacing w:line="360" w:lineRule="auto"/>
        <w:jc w:val="both"/>
        <w:rPr>
          <w:b/>
          <w:bCs/>
          <w:sz w:val="28"/>
          <w:szCs w:val="28"/>
          <w:lang w:val="en-IN"/>
        </w:rPr>
      </w:pPr>
      <w:r w:rsidRPr="005072E1">
        <w:rPr>
          <w:b/>
          <w:sz w:val="28"/>
          <w:szCs w:val="28"/>
        </w:rPr>
        <w:t>3.1.3</w:t>
      </w:r>
      <w:r w:rsidRPr="003B0838">
        <w:rPr>
          <w:b/>
          <w:sz w:val="32"/>
        </w:rPr>
        <w:t xml:space="preserve"> </w:t>
      </w:r>
      <w:r w:rsidR="0036140F" w:rsidRPr="001B4A5C">
        <w:rPr>
          <w:b/>
          <w:bCs/>
          <w:sz w:val="28"/>
          <w:szCs w:val="28"/>
          <w:lang w:val="en-IN"/>
        </w:rPr>
        <w:t>Time-Frequency Analysis</w:t>
      </w:r>
    </w:p>
    <w:p w14:paraId="711856F1" w14:textId="77777777" w:rsidR="0036140F" w:rsidRPr="001B4A5C" w:rsidRDefault="0036140F" w:rsidP="0036140F">
      <w:pPr>
        <w:spacing w:line="360" w:lineRule="auto"/>
        <w:jc w:val="both"/>
        <w:rPr>
          <w:bCs/>
          <w:sz w:val="24"/>
          <w:szCs w:val="24"/>
          <w:lang w:val="en-IN"/>
        </w:rPr>
      </w:pPr>
      <w:r w:rsidRPr="001B4A5C">
        <w:rPr>
          <w:bCs/>
          <w:sz w:val="24"/>
          <w:szCs w:val="24"/>
          <w:lang w:val="en-IN"/>
        </w:rPr>
        <w:t xml:space="preserve">To address the shortcomings of frequency domain techniques, time-frequency analysis methods were developed. These techniques aim to preserve both temporal and spectral information within the EEG signal. The Short-Time Fourier Transform (STFT) is a commonly </w:t>
      </w:r>
      <w:r w:rsidRPr="001B4A5C">
        <w:rPr>
          <w:bCs/>
          <w:sz w:val="24"/>
          <w:szCs w:val="24"/>
          <w:lang w:val="en-IN"/>
        </w:rPr>
        <w:lastRenderedPageBreak/>
        <w:t>used time-frequency method. It involves dividing the EEG signal into overlapping segments (windows) and applying Fourier analysis to each segment. This approach provides a moving snapshot of how the signal’s frequency components evolve over time, which is helpful in monitoring transient events.</w:t>
      </w:r>
    </w:p>
    <w:p w14:paraId="4DCC56CF" w14:textId="77777777" w:rsidR="0036140F" w:rsidRPr="001B4A5C" w:rsidRDefault="0036140F" w:rsidP="0036140F">
      <w:pPr>
        <w:spacing w:line="360" w:lineRule="auto"/>
        <w:jc w:val="both"/>
        <w:rPr>
          <w:bCs/>
          <w:sz w:val="24"/>
          <w:szCs w:val="24"/>
          <w:lang w:val="en-IN"/>
        </w:rPr>
      </w:pPr>
      <w:r w:rsidRPr="001B4A5C">
        <w:rPr>
          <w:bCs/>
          <w:sz w:val="24"/>
          <w:szCs w:val="24"/>
          <w:lang w:val="en-IN"/>
        </w:rPr>
        <w:t>Despite its advantages, STFT suffers from a fixed resolution trade-off: choosing a narrow window provides good time resolution but poor frequency resolution, and vice versa. Therefore, STFT cannot simultaneously offer high-resolution insights into both the time and frequency domains. This limitation makes it less effective for detecting brief or subtle signal changes, which are often crucial in the early detection of neurological improvements or deteriorations in coma patients.</w:t>
      </w:r>
    </w:p>
    <w:p w14:paraId="332B1566" w14:textId="77777777" w:rsidR="0036140F" w:rsidRDefault="0036140F" w:rsidP="0036140F">
      <w:pPr>
        <w:spacing w:line="360" w:lineRule="auto"/>
        <w:jc w:val="both"/>
        <w:rPr>
          <w:bCs/>
          <w:sz w:val="24"/>
          <w:szCs w:val="24"/>
          <w:lang w:val="en-IN"/>
        </w:rPr>
      </w:pPr>
      <w:r w:rsidRPr="001B4A5C">
        <w:rPr>
          <w:bCs/>
          <w:sz w:val="24"/>
          <w:szCs w:val="24"/>
          <w:lang w:val="en-IN"/>
        </w:rPr>
        <w:t>Wavelet Transform (WT), including both Continuous Wavelet Transform (CWT) and Discrete Wavelet Transform (DWT), offers a more advanced solution. WT uses scalable and translatable wavelets to analyze EEG signals at different resolutions. This multi-resolution capability allows for the detection of both short-duration, high-frequency components and long-duration, low-frequency trends. As a result, WT is particularly effective in analyzing non-stationary EEG signals. However, challenges remain. The CWT method, while detailed, is computationally intensive and unsuitable for real-time applications unless computational resources are abundant. Additionally, selecting the appropriate mother wavelet for a specific EEG pattern requires domain expertise and impacts the overall accuracy of the analysis.</w:t>
      </w:r>
    </w:p>
    <w:p w14:paraId="079ECEEC" w14:textId="77777777" w:rsidR="0036140F" w:rsidRPr="001B4A5C" w:rsidRDefault="0036140F" w:rsidP="0036140F">
      <w:pPr>
        <w:spacing w:line="360" w:lineRule="auto"/>
        <w:jc w:val="both"/>
        <w:rPr>
          <w:bCs/>
          <w:sz w:val="24"/>
          <w:szCs w:val="24"/>
          <w:lang w:val="en-IN"/>
        </w:rPr>
      </w:pPr>
    </w:p>
    <w:p w14:paraId="59AB855C" w14:textId="77777777" w:rsidR="0036140F" w:rsidRPr="001B4A5C" w:rsidRDefault="00A94F8E" w:rsidP="0036140F">
      <w:pPr>
        <w:spacing w:line="360" w:lineRule="auto"/>
        <w:jc w:val="both"/>
        <w:rPr>
          <w:b/>
          <w:bCs/>
          <w:sz w:val="28"/>
          <w:szCs w:val="28"/>
          <w:lang w:val="en-IN"/>
        </w:rPr>
      </w:pPr>
      <w:r w:rsidRPr="005072E1">
        <w:rPr>
          <w:b/>
          <w:sz w:val="28"/>
          <w:szCs w:val="28"/>
        </w:rPr>
        <w:t>3.1.4</w:t>
      </w:r>
      <w:r w:rsidRPr="00A94F8E">
        <w:rPr>
          <w:b/>
          <w:sz w:val="32"/>
        </w:rPr>
        <w:t xml:space="preserve"> </w:t>
      </w:r>
      <w:r w:rsidR="0036140F" w:rsidRPr="001B4A5C">
        <w:rPr>
          <w:b/>
          <w:bCs/>
          <w:sz w:val="28"/>
          <w:szCs w:val="28"/>
          <w:lang w:val="en-IN"/>
        </w:rPr>
        <w:t>Machine Learning-Based Approaches</w:t>
      </w:r>
    </w:p>
    <w:p w14:paraId="242802B9" w14:textId="7D8EB85D" w:rsidR="0036140F" w:rsidRDefault="0036140F" w:rsidP="0036140F">
      <w:pPr>
        <w:spacing w:line="360" w:lineRule="auto"/>
        <w:jc w:val="both"/>
        <w:rPr>
          <w:bCs/>
          <w:sz w:val="24"/>
          <w:szCs w:val="24"/>
          <w:lang w:val="en-IN"/>
        </w:rPr>
      </w:pPr>
      <w:r w:rsidRPr="001B4A5C">
        <w:rPr>
          <w:bCs/>
          <w:sz w:val="24"/>
          <w:szCs w:val="24"/>
          <w:lang w:val="en-IN"/>
        </w:rPr>
        <w:t>In recent years, machine learning (ML) techniques have been increasingly applied to EEG classification tasks, providing automated and objective alternatives to traditional methods. Support Vector Machines (SVM) are among the earliest and most popular supervised learning models used in EEG signal classification. They work by finding an optimal hyperplane that separates different brain activity classes. SVMs are known for their ability to handle high-dimensional data and perform well in small datasets</w:t>
      </w:r>
      <w:r w:rsidR="003F3C68">
        <w:rPr>
          <w:bCs/>
          <w:sz w:val="24"/>
          <w:szCs w:val="24"/>
          <w:lang w:val="en-IN"/>
        </w:rPr>
        <w:t>.</w:t>
      </w:r>
    </w:p>
    <w:p w14:paraId="39969BB0" w14:textId="61DF7E5C" w:rsidR="001160B8" w:rsidRDefault="001160B8" w:rsidP="001160B8">
      <w:pPr>
        <w:spacing w:line="360" w:lineRule="auto"/>
        <w:jc w:val="center"/>
        <w:rPr>
          <w:bCs/>
          <w:sz w:val="24"/>
          <w:szCs w:val="24"/>
          <w:lang w:val="en-IN"/>
        </w:rPr>
      </w:pPr>
      <w:r>
        <w:rPr>
          <w:noProof/>
        </w:rPr>
        <w:drawing>
          <wp:inline distT="0" distB="0" distL="0" distR="0" wp14:anchorId="55FF7DF1" wp14:editId="1A64FCC2">
            <wp:extent cx="2489200" cy="1516743"/>
            <wp:effectExtent l="0" t="0" r="0" b="0"/>
            <wp:docPr id="712" name="Picture 712"/>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13"/>
                    <a:stretch>
                      <a:fillRect/>
                    </a:stretch>
                  </pic:blipFill>
                  <pic:spPr>
                    <a:xfrm>
                      <a:off x="0" y="0"/>
                      <a:ext cx="2496375" cy="1521115"/>
                    </a:xfrm>
                    <a:prstGeom prst="rect">
                      <a:avLst/>
                    </a:prstGeom>
                  </pic:spPr>
                </pic:pic>
              </a:graphicData>
            </a:graphic>
          </wp:inline>
        </w:drawing>
      </w:r>
    </w:p>
    <w:p w14:paraId="223F9447" w14:textId="1DBACF88" w:rsidR="001160B8" w:rsidRDefault="001160B8" w:rsidP="001160B8">
      <w:pPr>
        <w:spacing w:line="360" w:lineRule="auto"/>
        <w:jc w:val="center"/>
        <w:rPr>
          <w:bCs/>
          <w:sz w:val="24"/>
          <w:szCs w:val="24"/>
        </w:rPr>
      </w:pPr>
      <w:r w:rsidRPr="00885CEB">
        <w:rPr>
          <w:bCs/>
          <w:sz w:val="24"/>
          <w:szCs w:val="24"/>
        </w:rPr>
        <w:t xml:space="preserve">Figure </w:t>
      </w:r>
      <w:r>
        <w:rPr>
          <w:bCs/>
          <w:sz w:val="24"/>
          <w:szCs w:val="24"/>
        </w:rPr>
        <w:t>3</w:t>
      </w:r>
      <w:r w:rsidRPr="00885CEB">
        <w:rPr>
          <w:bCs/>
          <w:sz w:val="24"/>
          <w:szCs w:val="24"/>
        </w:rPr>
        <w:t>.</w:t>
      </w:r>
      <w:r>
        <w:rPr>
          <w:bCs/>
          <w:sz w:val="24"/>
          <w:szCs w:val="24"/>
        </w:rPr>
        <w:t>2</w:t>
      </w:r>
      <w:r w:rsidRPr="00885CEB">
        <w:rPr>
          <w:bCs/>
          <w:sz w:val="24"/>
          <w:szCs w:val="24"/>
        </w:rPr>
        <w:t xml:space="preserve">: </w:t>
      </w:r>
      <w:r w:rsidRPr="00DA374C">
        <w:rPr>
          <w:bCs/>
        </w:rPr>
        <w:t>Support Vector Machine Model</w:t>
      </w:r>
    </w:p>
    <w:p w14:paraId="1A7C0103" w14:textId="34B6CA53" w:rsidR="001160B8" w:rsidRPr="001B4A5C" w:rsidRDefault="001160B8" w:rsidP="001160B8">
      <w:pPr>
        <w:spacing w:line="360" w:lineRule="auto"/>
        <w:jc w:val="both"/>
        <w:rPr>
          <w:bCs/>
          <w:sz w:val="24"/>
          <w:szCs w:val="24"/>
          <w:lang w:val="en-IN"/>
        </w:rPr>
      </w:pPr>
      <w:r w:rsidRPr="001160B8">
        <w:rPr>
          <w:bCs/>
          <w:sz w:val="24"/>
          <w:szCs w:val="24"/>
        </w:rPr>
        <w:lastRenderedPageBreak/>
        <w:t xml:space="preserve">This </w:t>
      </w:r>
      <w:r>
        <w:rPr>
          <w:bCs/>
          <w:sz w:val="24"/>
          <w:szCs w:val="24"/>
        </w:rPr>
        <w:t>figure 3.2,</w:t>
      </w:r>
      <w:r w:rsidRPr="001160B8">
        <w:rPr>
          <w:bCs/>
          <w:sz w:val="24"/>
          <w:szCs w:val="24"/>
        </w:rPr>
        <w:t xml:space="preserve"> shows how an SVM classifies data points (blue squares and green circles) by finding the optimal hyperplane that maximizes the margin between two classes. The solid line is the optimal separating hyperplane, while the dashed lines represent the decision boundaries. Support vectors (circled points) lie closest to the margin and are critical in defining the classifier. SVM aims to find the best boundary that not only separates classes but does so with the greatest possible margin to ensure better generalization.</w:t>
      </w:r>
    </w:p>
    <w:p w14:paraId="2DFD470E" w14:textId="77777777" w:rsidR="0036140F" w:rsidRPr="001B4A5C" w:rsidRDefault="0036140F" w:rsidP="0036140F">
      <w:pPr>
        <w:spacing w:line="360" w:lineRule="auto"/>
        <w:jc w:val="both"/>
        <w:rPr>
          <w:bCs/>
          <w:sz w:val="24"/>
          <w:szCs w:val="24"/>
          <w:lang w:val="en-IN"/>
        </w:rPr>
      </w:pPr>
      <w:r w:rsidRPr="001B4A5C">
        <w:rPr>
          <w:bCs/>
          <w:sz w:val="24"/>
          <w:szCs w:val="24"/>
          <w:lang w:val="en-IN"/>
        </w:rPr>
        <w:t>Another commonly used algorithm is k-Nearest Neighbors (k-NN), which classifies new data points based on the majority class of their closest neighbors. k-NN is simple to implement and interpret, but it becomes computationally expensive during classification when the dataset is large. Moreover, it lacks the capacity to learn abstract patterns, which limits its performance in complex EEG analysis.</w:t>
      </w:r>
    </w:p>
    <w:p w14:paraId="689BA160" w14:textId="77777777" w:rsidR="0036140F" w:rsidRPr="001B4A5C" w:rsidRDefault="0036140F" w:rsidP="0036140F">
      <w:pPr>
        <w:spacing w:line="360" w:lineRule="auto"/>
        <w:jc w:val="both"/>
        <w:rPr>
          <w:bCs/>
          <w:sz w:val="24"/>
          <w:szCs w:val="24"/>
          <w:lang w:val="en-IN"/>
        </w:rPr>
      </w:pPr>
      <w:r w:rsidRPr="001B4A5C">
        <w:rPr>
          <w:bCs/>
          <w:sz w:val="24"/>
          <w:szCs w:val="24"/>
          <w:lang w:val="en-IN"/>
        </w:rPr>
        <w:t>Although traditional ML models require handcrafted feature extraction (e.g., statistical measures, frequency power, entropy), they have paved the way for more sophisticated techniques that can automatically extract and learn patterns from raw EEG data.</w:t>
      </w:r>
    </w:p>
    <w:p w14:paraId="358AD00B" w14:textId="77777777" w:rsidR="0036140F" w:rsidRPr="001B4A5C" w:rsidRDefault="0036140F" w:rsidP="0036140F">
      <w:pPr>
        <w:spacing w:line="360" w:lineRule="auto"/>
        <w:jc w:val="both"/>
        <w:rPr>
          <w:bCs/>
          <w:sz w:val="24"/>
          <w:szCs w:val="24"/>
          <w:lang w:val="en-IN"/>
        </w:rPr>
      </w:pPr>
    </w:p>
    <w:p w14:paraId="3CD80153" w14:textId="77777777" w:rsidR="0036140F" w:rsidRPr="001B4A5C" w:rsidRDefault="00A94F8E" w:rsidP="0036140F">
      <w:pPr>
        <w:spacing w:line="360" w:lineRule="auto"/>
        <w:jc w:val="both"/>
        <w:rPr>
          <w:b/>
          <w:bCs/>
          <w:sz w:val="28"/>
          <w:szCs w:val="28"/>
          <w:lang w:val="en-IN"/>
        </w:rPr>
      </w:pPr>
      <w:r w:rsidRPr="005072E1">
        <w:rPr>
          <w:b/>
          <w:sz w:val="28"/>
          <w:szCs w:val="28"/>
        </w:rPr>
        <w:t>3.1.5</w:t>
      </w:r>
      <w:r w:rsidRPr="00A94F8E">
        <w:rPr>
          <w:b/>
          <w:sz w:val="32"/>
        </w:rPr>
        <w:t xml:space="preserve"> </w:t>
      </w:r>
      <w:r w:rsidR="0036140F" w:rsidRPr="001B4A5C">
        <w:rPr>
          <w:b/>
          <w:bCs/>
          <w:sz w:val="28"/>
          <w:szCs w:val="28"/>
          <w:lang w:val="en-IN"/>
        </w:rPr>
        <w:t>Deep Learning and CNN-Based Models</w:t>
      </w:r>
    </w:p>
    <w:p w14:paraId="45B799E1" w14:textId="77777777" w:rsidR="0036140F" w:rsidRPr="001B4A5C" w:rsidRDefault="0036140F" w:rsidP="0036140F">
      <w:pPr>
        <w:spacing w:line="360" w:lineRule="auto"/>
        <w:jc w:val="both"/>
        <w:rPr>
          <w:bCs/>
          <w:sz w:val="24"/>
          <w:szCs w:val="24"/>
          <w:lang w:val="en-IN"/>
        </w:rPr>
      </w:pPr>
      <w:r w:rsidRPr="001B4A5C">
        <w:rPr>
          <w:bCs/>
          <w:sz w:val="24"/>
          <w:szCs w:val="24"/>
          <w:lang w:val="en-IN"/>
        </w:rPr>
        <w:t>Deep learning methods, particularly Convolutional Neural Networks (CNNs), have shown remarkable success in EEG signal classification. Unlike traditional ML models, CNNs automatically learn hierarchical feature representations from input data. This capability eliminates the need for manual feature engineering, allowing the model to uncover complex spatial and temporal relationships in EEG signals. CNNs have been employed in various medical applications, including seizure detection, cognitive state analysis, and coma monitoring, consistently outperforming classical approaches in accuracy.</w:t>
      </w:r>
    </w:p>
    <w:p w14:paraId="2F972694" w14:textId="77777777" w:rsidR="0036140F" w:rsidRDefault="0036140F" w:rsidP="0036140F">
      <w:pPr>
        <w:spacing w:line="360" w:lineRule="auto"/>
        <w:jc w:val="both"/>
        <w:rPr>
          <w:bCs/>
          <w:sz w:val="24"/>
          <w:szCs w:val="24"/>
          <w:lang w:val="en-IN"/>
        </w:rPr>
      </w:pPr>
      <w:r w:rsidRPr="001B4A5C">
        <w:rPr>
          <w:bCs/>
          <w:sz w:val="24"/>
          <w:szCs w:val="24"/>
          <w:lang w:val="en-IN"/>
        </w:rPr>
        <w:t>Despite their strengths, CNNs face certain limitations. They require large amounts of labeled training data, which is often scarce in clinical environments due to the cost and effort involved in data annotation. Additionally, CNNs are computationally intensive, demanding significant processing power and memory, which may not be feasible in real-time bedside monitoring systems. Model interpretability is another concern, as the decision-making process of deep neural networks can be opaque, posing challenges in clinical acceptance.</w:t>
      </w:r>
    </w:p>
    <w:p w14:paraId="237A0400" w14:textId="77777777" w:rsidR="0036140F" w:rsidRDefault="0036140F" w:rsidP="0036140F">
      <w:pPr>
        <w:spacing w:line="360" w:lineRule="auto"/>
        <w:jc w:val="both"/>
        <w:rPr>
          <w:bCs/>
          <w:sz w:val="24"/>
          <w:szCs w:val="24"/>
          <w:lang w:val="en-IN"/>
        </w:rPr>
      </w:pPr>
    </w:p>
    <w:p w14:paraId="68F74865" w14:textId="77777777" w:rsidR="0036140F" w:rsidRPr="001B4A5C" w:rsidRDefault="00A94F8E" w:rsidP="0036140F">
      <w:pPr>
        <w:spacing w:line="360" w:lineRule="auto"/>
        <w:jc w:val="both"/>
        <w:rPr>
          <w:b/>
          <w:bCs/>
          <w:sz w:val="28"/>
          <w:szCs w:val="28"/>
          <w:lang w:val="en-IN"/>
        </w:rPr>
      </w:pPr>
      <w:r w:rsidRPr="005072E1">
        <w:rPr>
          <w:b/>
          <w:sz w:val="28"/>
          <w:szCs w:val="28"/>
        </w:rPr>
        <w:t>3.1.6</w:t>
      </w:r>
      <w:r w:rsidRPr="00A94F8E">
        <w:rPr>
          <w:b/>
          <w:sz w:val="32"/>
        </w:rPr>
        <w:t xml:space="preserve"> </w:t>
      </w:r>
      <w:r w:rsidR="0036140F" w:rsidRPr="001B4A5C">
        <w:rPr>
          <w:b/>
          <w:bCs/>
          <w:sz w:val="28"/>
          <w:szCs w:val="28"/>
          <w:lang w:val="en-IN"/>
        </w:rPr>
        <w:t>Current Challenges and Limitations</w:t>
      </w:r>
    </w:p>
    <w:p w14:paraId="46C6CF6B" w14:textId="04A57A5F" w:rsidR="00293BF8" w:rsidRDefault="0036140F" w:rsidP="001526A7">
      <w:pPr>
        <w:spacing w:line="360" w:lineRule="auto"/>
        <w:jc w:val="both"/>
        <w:rPr>
          <w:bCs/>
          <w:sz w:val="24"/>
          <w:szCs w:val="24"/>
          <w:lang w:val="en-IN"/>
        </w:rPr>
      </w:pPr>
      <w:r w:rsidRPr="001B4A5C">
        <w:rPr>
          <w:bCs/>
          <w:sz w:val="24"/>
          <w:szCs w:val="24"/>
          <w:lang w:val="en-IN"/>
        </w:rPr>
        <w:t xml:space="preserve">One of the foremost challenges in EEG-based coma monitoring is inter-patient variability. EEG patterns differ significantly across individuals due to factors such as age, brain anatomy, and the nature of the neurological condition. This variability makes it difficult to create a </w:t>
      </w:r>
      <w:r w:rsidRPr="001B4A5C">
        <w:rPr>
          <w:bCs/>
          <w:sz w:val="24"/>
          <w:szCs w:val="24"/>
          <w:lang w:val="en-IN"/>
        </w:rPr>
        <w:lastRenderedPageBreak/>
        <w:t>generalized model that performs equally well across all patient groups. Moreover, EEG datasets in medical applications often suffer from class imbalance. For example, in coma monitoring, recovery states may be underrepresented compared to prolonged unconscious states. This imbalance can bias the model toward the majority class, reducing its ability to detect rare but critical events.</w:t>
      </w:r>
      <w:r w:rsidRPr="0036140F">
        <w:rPr>
          <w:bCs/>
          <w:sz w:val="24"/>
          <w:szCs w:val="24"/>
          <w:lang w:val="en-IN"/>
        </w:rPr>
        <w:t xml:space="preserve"> </w:t>
      </w:r>
      <w:r w:rsidRPr="001B4A5C">
        <w:rPr>
          <w:bCs/>
          <w:sz w:val="24"/>
          <w:szCs w:val="24"/>
          <w:lang w:val="en-IN"/>
        </w:rPr>
        <w:t>Additionally, real-time application of advanced models such as CNNs and continuous wavelet transforms poses significant computational challenges. These models require powerful hardware and optimized software architectures to deliver timely results, which is essential in ICU environments</w:t>
      </w:r>
      <w:r>
        <w:rPr>
          <w:bCs/>
          <w:sz w:val="24"/>
          <w:szCs w:val="24"/>
          <w:lang w:val="en-IN"/>
        </w:rPr>
        <w:t>.</w:t>
      </w:r>
    </w:p>
    <w:p w14:paraId="1A2BBCF8" w14:textId="77777777" w:rsidR="001160B8" w:rsidRDefault="001160B8" w:rsidP="001526A7">
      <w:pPr>
        <w:spacing w:line="360" w:lineRule="auto"/>
        <w:jc w:val="both"/>
        <w:rPr>
          <w:bCs/>
          <w:sz w:val="24"/>
          <w:szCs w:val="24"/>
          <w:lang w:val="en-IN"/>
        </w:rPr>
      </w:pPr>
    </w:p>
    <w:p w14:paraId="7C5BE147" w14:textId="77777777" w:rsidR="001160B8" w:rsidRDefault="001160B8" w:rsidP="001526A7">
      <w:pPr>
        <w:spacing w:line="360" w:lineRule="auto"/>
        <w:jc w:val="both"/>
        <w:rPr>
          <w:bCs/>
          <w:sz w:val="24"/>
          <w:szCs w:val="24"/>
          <w:lang w:val="en-IN"/>
        </w:rPr>
      </w:pPr>
    </w:p>
    <w:p w14:paraId="4CDFEC85" w14:textId="77777777" w:rsidR="001160B8" w:rsidRDefault="001160B8" w:rsidP="001526A7">
      <w:pPr>
        <w:spacing w:line="360" w:lineRule="auto"/>
        <w:jc w:val="both"/>
        <w:rPr>
          <w:bCs/>
          <w:sz w:val="24"/>
          <w:szCs w:val="24"/>
          <w:lang w:val="en-IN"/>
        </w:rPr>
      </w:pPr>
    </w:p>
    <w:p w14:paraId="18389BDB" w14:textId="77777777" w:rsidR="001160B8" w:rsidRDefault="001160B8" w:rsidP="001526A7">
      <w:pPr>
        <w:spacing w:line="360" w:lineRule="auto"/>
        <w:jc w:val="both"/>
        <w:rPr>
          <w:bCs/>
          <w:sz w:val="24"/>
          <w:szCs w:val="24"/>
          <w:lang w:val="en-IN"/>
        </w:rPr>
      </w:pPr>
    </w:p>
    <w:p w14:paraId="32EDCFA5" w14:textId="77777777" w:rsidR="001160B8" w:rsidRDefault="001160B8" w:rsidP="001526A7">
      <w:pPr>
        <w:spacing w:line="360" w:lineRule="auto"/>
        <w:jc w:val="both"/>
        <w:rPr>
          <w:bCs/>
          <w:sz w:val="24"/>
          <w:szCs w:val="24"/>
          <w:lang w:val="en-IN"/>
        </w:rPr>
      </w:pPr>
    </w:p>
    <w:p w14:paraId="0B2238D9" w14:textId="77777777" w:rsidR="001160B8" w:rsidRDefault="001160B8" w:rsidP="001526A7">
      <w:pPr>
        <w:spacing w:line="360" w:lineRule="auto"/>
        <w:jc w:val="both"/>
        <w:rPr>
          <w:bCs/>
          <w:sz w:val="24"/>
          <w:szCs w:val="24"/>
          <w:lang w:val="en-IN"/>
        </w:rPr>
      </w:pPr>
    </w:p>
    <w:p w14:paraId="7C731CB1" w14:textId="77777777" w:rsidR="001160B8" w:rsidRDefault="001160B8" w:rsidP="001526A7">
      <w:pPr>
        <w:spacing w:line="360" w:lineRule="auto"/>
        <w:jc w:val="both"/>
        <w:rPr>
          <w:bCs/>
          <w:sz w:val="24"/>
          <w:szCs w:val="24"/>
          <w:lang w:val="en-IN"/>
        </w:rPr>
      </w:pPr>
    </w:p>
    <w:p w14:paraId="6C6CD09C" w14:textId="77777777" w:rsidR="001160B8" w:rsidRDefault="001160B8" w:rsidP="001526A7">
      <w:pPr>
        <w:spacing w:line="360" w:lineRule="auto"/>
        <w:jc w:val="both"/>
        <w:rPr>
          <w:bCs/>
          <w:sz w:val="24"/>
          <w:szCs w:val="24"/>
          <w:lang w:val="en-IN"/>
        </w:rPr>
      </w:pPr>
    </w:p>
    <w:p w14:paraId="7FDEEA28" w14:textId="77777777" w:rsidR="001160B8" w:rsidRDefault="001160B8" w:rsidP="001526A7">
      <w:pPr>
        <w:spacing w:line="360" w:lineRule="auto"/>
        <w:jc w:val="both"/>
        <w:rPr>
          <w:bCs/>
          <w:sz w:val="24"/>
          <w:szCs w:val="24"/>
          <w:lang w:val="en-IN"/>
        </w:rPr>
      </w:pPr>
    </w:p>
    <w:p w14:paraId="51939DBB" w14:textId="77777777" w:rsidR="001160B8" w:rsidRDefault="001160B8" w:rsidP="001526A7">
      <w:pPr>
        <w:spacing w:line="360" w:lineRule="auto"/>
        <w:jc w:val="both"/>
        <w:rPr>
          <w:bCs/>
          <w:sz w:val="24"/>
          <w:szCs w:val="24"/>
          <w:lang w:val="en-IN"/>
        </w:rPr>
      </w:pPr>
    </w:p>
    <w:p w14:paraId="3517E3AA" w14:textId="77777777" w:rsidR="001160B8" w:rsidRDefault="001160B8" w:rsidP="001526A7">
      <w:pPr>
        <w:spacing w:line="360" w:lineRule="auto"/>
        <w:jc w:val="both"/>
        <w:rPr>
          <w:bCs/>
          <w:sz w:val="24"/>
          <w:szCs w:val="24"/>
          <w:lang w:val="en-IN"/>
        </w:rPr>
      </w:pPr>
    </w:p>
    <w:p w14:paraId="54252A82" w14:textId="77777777" w:rsidR="001160B8" w:rsidRDefault="001160B8" w:rsidP="001526A7">
      <w:pPr>
        <w:spacing w:line="360" w:lineRule="auto"/>
        <w:jc w:val="both"/>
        <w:rPr>
          <w:bCs/>
          <w:sz w:val="24"/>
          <w:szCs w:val="24"/>
          <w:lang w:val="en-IN"/>
        </w:rPr>
      </w:pPr>
    </w:p>
    <w:p w14:paraId="1B17A7C7" w14:textId="77777777" w:rsidR="001160B8" w:rsidRDefault="001160B8" w:rsidP="001526A7">
      <w:pPr>
        <w:spacing w:line="360" w:lineRule="auto"/>
        <w:jc w:val="both"/>
        <w:rPr>
          <w:bCs/>
          <w:sz w:val="24"/>
          <w:szCs w:val="24"/>
          <w:lang w:val="en-IN"/>
        </w:rPr>
      </w:pPr>
    </w:p>
    <w:p w14:paraId="22DDD1B3" w14:textId="77777777" w:rsidR="001160B8" w:rsidRDefault="001160B8" w:rsidP="001526A7">
      <w:pPr>
        <w:spacing w:line="360" w:lineRule="auto"/>
        <w:jc w:val="both"/>
        <w:rPr>
          <w:bCs/>
          <w:sz w:val="24"/>
          <w:szCs w:val="24"/>
          <w:lang w:val="en-IN"/>
        </w:rPr>
      </w:pPr>
    </w:p>
    <w:p w14:paraId="6BCCCB64" w14:textId="77777777" w:rsidR="001160B8" w:rsidRDefault="001160B8" w:rsidP="001526A7">
      <w:pPr>
        <w:spacing w:line="360" w:lineRule="auto"/>
        <w:jc w:val="both"/>
        <w:rPr>
          <w:bCs/>
          <w:sz w:val="24"/>
          <w:szCs w:val="24"/>
          <w:lang w:val="en-IN"/>
        </w:rPr>
      </w:pPr>
    </w:p>
    <w:p w14:paraId="0EAB552A" w14:textId="77777777" w:rsidR="00DD70C0" w:rsidRDefault="00DD70C0" w:rsidP="001526A7">
      <w:pPr>
        <w:spacing w:line="360" w:lineRule="auto"/>
        <w:jc w:val="both"/>
        <w:rPr>
          <w:bCs/>
          <w:sz w:val="24"/>
          <w:szCs w:val="24"/>
          <w:lang w:val="en-IN"/>
        </w:rPr>
      </w:pPr>
    </w:p>
    <w:p w14:paraId="30758E8D" w14:textId="77777777" w:rsidR="003F3C68" w:rsidRDefault="003F3C68" w:rsidP="001526A7">
      <w:pPr>
        <w:spacing w:line="360" w:lineRule="auto"/>
        <w:jc w:val="both"/>
        <w:rPr>
          <w:bCs/>
          <w:sz w:val="24"/>
          <w:szCs w:val="24"/>
          <w:lang w:val="en-IN"/>
        </w:rPr>
      </w:pPr>
    </w:p>
    <w:p w14:paraId="4590353D" w14:textId="77777777" w:rsidR="003F3C68" w:rsidRDefault="003F3C68" w:rsidP="001526A7">
      <w:pPr>
        <w:spacing w:line="360" w:lineRule="auto"/>
        <w:jc w:val="both"/>
        <w:rPr>
          <w:bCs/>
          <w:sz w:val="24"/>
          <w:szCs w:val="24"/>
          <w:lang w:val="en-IN"/>
        </w:rPr>
      </w:pPr>
    </w:p>
    <w:p w14:paraId="58E47478" w14:textId="77777777" w:rsidR="003F3C68" w:rsidRDefault="003F3C68" w:rsidP="001526A7">
      <w:pPr>
        <w:spacing w:line="360" w:lineRule="auto"/>
        <w:jc w:val="both"/>
        <w:rPr>
          <w:bCs/>
          <w:sz w:val="24"/>
          <w:szCs w:val="24"/>
          <w:lang w:val="en-IN"/>
        </w:rPr>
      </w:pPr>
    </w:p>
    <w:p w14:paraId="0B537918" w14:textId="77777777" w:rsidR="003F3C68" w:rsidRDefault="003F3C68" w:rsidP="001526A7">
      <w:pPr>
        <w:spacing w:line="360" w:lineRule="auto"/>
        <w:jc w:val="both"/>
        <w:rPr>
          <w:bCs/>
          <w:sz w:val="24"/>
          <w:szCs w:val="24"/>
          <w:lang w:val="en-IN"/>
        </w:rPr>
      </w:pPr>
    </w:p>
    <w:p w14:paraId="25DC5BB6" w14:textId="77777777" w:rsidR="003F3C68" w:rsidRDefault="003F3C68" w:rsidP="001526A7">
      <w:pPr>
        <w:spacing w:line="360" w:lineRule="auto"/>
        <w:jc w:val="both"/>
        <w:rPr>
          <w:bCs/>
          <w:sz w:val="24"/>
          <w:szCs w:val="24"/>
          <w:lang w:val="en-IN"/>
        </w:rPr>
      </w:pPr>
    </w:p>
    <w:p w14:paraId="37C88A42" w14:textId="77777777" w:rsidR="003F3C68" w:rsidRDefault="003F3C68" w:rsidP="001526A7">
      <w:pPr>
        <w:spacing w:line="360" w:lineRule="auto"/>
        <w:jc w:val="both"/>
        <w:rPr>
          <w:bCs/>
          <w:sz w:val="24"/>
          <w:szCs w:val="24"/>
          <w:lang w:val="en-IN"/>
        </w:rPr>
      </w:pPr>
    </w:p>
    <w:p w14:paraId="23E9FA0E" w14:textId="77777777" w:rsidR="003F3C68" w:rsidRDefault="003F3C68" w:rsidP="001526A7">
      <w:pPr>
        <w:spacing w:line="360" w:lineRule="auto"/>
        <w:jc w:val="both"/>
        <w:rPr>
          <w:bCs/>
          <w:sz w:val="24"/>
          <w:szCs w:val="24"/>
          <w:lang w:val="en-IN"/>
        </w:rPr>
      </w:pPr>
    </w:p>
    <w:p w14:paraId="1B56465A" w14:textId="77777777" w:rsidR="003F3C68" w:rsidRDefault="003F3C68" w:rsidP="001526A7">
      <w:pPr>
        <w:spacing w:line="360" w:lineRule="auto"/>
        <w:jc w:val="both"/>
        <w:rPr>
          <w:bCs/>
          <w:sz w:val="24"/>
          <w:szCs w:val="24"/>
          <w:lang w:val="en-IN"/>
        </w:rPr>
      </w:pPr>
    </w:p>
    <w:p w14:paraId="029D08A0" w14:textId="77777777" w:rsidR="001160B8" w:rsidRDefault="001160B8" w:rsidP="001526A7">
      <w:pPr>
        <w:spacing w:line="360" w:lineRule="auto"/>
        <w:jc w:val="both"/>
        <w:rPr>
          <w:bCs/>
          <w:sz w:val="24"/>
          <w:szCs w:val="24"/>
          <w:lang w:val="en-IN"/>
        </w:rPr>
      </w:pPr>
    </w:p>
    <w:p w14:paraId="5DD680ED" w14:textId="77777777" w:rsidR="001160B8" w:rsidRPr="0036140F" w:rsidRDefault="001160B8" w:rsidP="001526A7">
      <w:pPr>
        <w:spacing w:line="360" w:lineRule="auto"/>
        <w:jc w:val="both"/>
        <w:rPr>
          <w:b/>
          <w:sz w:val="32"/>
          <w:lang w:val="en-IN"/>
        </w:rPr>
      </w:pPr>
    </w:p>
    <w:p w14:paraId="4FC7D839" w14:textId="0AC600A4" w:rsidR="00293BF8" w:rsidRDefault="00BA18FD" w:rsidP="004C1306">
      <w:pPr>
        <w:spacing w:line="360" w:lineRule="auto"/>
        <w:jc w:val="center"/>
        <w:rPr>
          <w:b/>
          <w:sz w:val="32"/>
          <w:szCs w:val="32"/>
        </w:rPr>
      </w:pPr>
      <w:r>
        <w:rPr>
          <w:b/>
          <w:sz w:val="32"/>
          <w:szCs w:val="32"/>
        </w:rPr>
        <w:lastRenderedPageBreak/>
        <w:t>CHAPTER-4</w:t>
      </w:r>
    </w:p>
    <w:p w14:paraId="40BEE9F5" w14:textId="3D51FF6B" w:rsidR="00293BF8" w:rsidRDefault="00E3696B" w:rsidP="004C1306">
      <w:pPr>
        <w:spacing w:line="360" w:lineRule="auto"/>
        <w:jc w:val="center"/>
        <w:rPr>
          <w:b/>
          <w:sz w:val="32"/>
          <w:szCs w:val="32"/>
        </w:rPr>
      </w:pPr>
      <w:r>
        <w:rPr>
          <w:b/>
          <w:sz w:val="32"/>
          <w:szCs w:val="32"/>
        </w:rPr>
        <w:t>PROPOSED M</w:t>
      </w:r>
      <w:r w:rsidR="003F3C68">
        <w:rPr>
          <w:b/>
          <w:sz w:val="32"/>
          <w:szCs w:val="32"/>
        </w:rPr>
        <w:t>E</w:t>
      </w:r>
      <w:r>
        <w:rPr>
          <w:b/>
          <w:sz w:val="32"/>
          <w:szCs w:val="32"/>
        </w:rPr>
        <w:t>THODOLOGY</w:t>
      </w:r>
    </w:p>
    <w:p w14:paraId="609931C3" w14:textId="2E1BEF0F" w:rsidR="0036140F" w:rsidRDefault="0036140F" w:rsidP="0036140F">
      <w:pPr>
        <w:spacing w:line="360" w:lineRule="auto"/>
        <w:rPr>
          <w:ins w:id="3" w:author="Suhana Anjum" w:date="2025-04-22T00:38:00Z"/>
          <w:b/>
          <w:bCs/>
          <w:sz w:val="28"/>
          <w:szCs w:val="28"/>
          <w:lang w:val="en-IN"/>
        </w:rPr>
      </w:pPr>
      <w:r>
        <w:rPr>
          <w:b/>
          <w:bCs/>
          <w:sz w:val="28"/>
          <w:szCs w:val="28"/>
          <w:lang w:val="en-IN"/>
        </w:rPr>
        <w:t xml:space="preserve">4.1 </w:t>
      </w:r>
      <w:r w:rsidRPr="00FD4F6C">
        <w:rPr>
          <w:b/>
          <w:bCs/>
          <w:sz w:val="28"/>
          <w:szCs w:val="28"/>
          <w:lang w:val="en-IN"/>
        </w:rPr>
        <w:t>Introduction to Brain Activity Classification</w:t>
      </w:r>
    </w:p>
    <w:p w14:paraId="0AB1DF73" w14:textId="14E9FF73" w:rsidR="00620A79" w:rsidRPr="00620A79" w:rsidRDefault="0036140F" w:rsidP="00620A79">
      <w:pPr>
        <w:spacing w:line="360" w:lineRule="auto"/>
        <w:jc w:val="both"/>
      </w:pPr>
      <w:r w:rsidRPr="00FD4F6C">
        <w:rPr>
          <w:sz w:val="24"/>
          <w:szCs w:val="24"/>
          <w:lang w:val="en-IN"/>
        </w:rPr>
        <w:t>The</w:t>
      </w:r>
      <w:r w:rsidR="00620A79">
        <w:rPr>
          <w:sz w:val="24"/>
          <w:szCs w:val="24"/>
          <w:lang w:val="en-IN"/>
        </w:rPr>
        <w:t xml:space="preserve"> </w:t>
      </w:r>
      <w:r w:rsidR="00620A79" w:rsidRPr="00620A79">
        <w:t>classification of brain activity, especially in cases involving coma or altered states of consciousness, is a cornerstone of modern neurological diagnosis and research. These classifications inform clinical decisions, support accurate prognoses, and influence treatment pathways. Detecting and categorizing brain states such as "alive," "inactive," or "active" with precision is crucial in acute care settings, particularly when dealing with patients who are non-responsive or vegetative. Traditional clinical scoring systems such as the Glasgow Coma Scale (GCS) provide some insight into consciousness levels but lack the sensitivity to detect subtle variations in brain activity.</w:t>
      </w:r>
    </w:p>
    <w:p w14:paraId="64D5FCD1" w14:textId="77777777" w:rsidR="00620A79" w:rsidRPr="00620A79" w:rsidRDefault="00620A79" w:rsidP="00620A79">
      <w:pPr>
        <w:spacing w:line="360" w:lineRule="auto"/>
        <w:jc w:val="both"/>
        <w:rPr>
          <w:sz w:val="24"/>
          <w:szCs w:val="24"/>
          <w:lang w:val="en-IN"/>
        </w:rPr>
      </w:pPr>
      <w:r w:rsidRPr="00620A79">
        <w:rPr>
          <w:sz w:val="24"/>
          <w:szCs w:val="24"/>
          <w:lang w:val="en-IN"/>
        </w:rPr>
        <w:t>Electroencephalography (EEG) has emerged as a critical tool for capturing real-time electrical activity of the brain. It is non-invasive, relatively cost-effective, and provides high temporal resolution, making it ideal for continuous monitoring of coma patients. However, interpreting EEG signals is inherently complex due to their non-linear, non-stationary nature. These signals often contain noise and can vary significantly from one patient to another, depending on the cause and extent of brain injury. This complexity necessitates advanced analytical methods capable of accurately capturing meaningful patterns from the EEG data.</w:t>
      </w:r>
    </w:p>
    <w:p w14:paraId="0050C70E" w14:textId="77777777" w:rsidR="00620A79" w:rsidRPr="00620A79" w:rsidRDefault="00620A79" w:rsidP="00620A79">
      <w:pPr>
        <w:spacing w:line="360" w:lineRule="auto"/>
        <w:jc w:val="both"/>
        <w:rPr>
          <w:sz w:val="24"/>
          <w:szCs w:val="24"/>
          <w:lang w:val="en-IN"/>
        </w:rPr>
      </w:pPr>
      <w:r w:rsidRPr="00620A79">
        <w:rPr>
          <w:sz w:val="24"/>
          <w:szCs w:val="24"/>
          <w:lang w:val="en-IN"/>
        </w:rPr>
        <w:t>To address these limitations, this study introduces a hybrid framework that leverages both time-frequency signal processing and deep learning. The motivation behind this method stems from the non-stationary nature of EEG signals—meaning their frequency content changes over time. In traditional methods, frequency analysis such as Fast Fourier Transform (FFT) provides limited insight because it assumes signal stationarity and offers no temporal resolution. As a result, transient changes in brain activity, which are often crucial in diagnosing states of consciousness, may go undetected.</w:t>
      </w:r>
    </w:p>
    <w:p w14:paraId="35F1117E" w14:textId="77777777" w:rsidR="00620A79" w:rsidRPr="00620A79" w:rsidRDefault="00620A79" w:rsidP="00620A79">
      <w:pPr>
        <w:spacing w:line="360" w:lineRule="auto"/>
        <w:jc w:val="both"/>
        <w:rPr>
          <w:sz w:val="24"/>
          <w:szCs w:val="24"/>
          <w:lang w:val="en-IN"/>
        </w:rPr>
      </w:pPr>
      <w:r w:rsidRPr="00620A79">
        <w:rPr>
          <w:sz w:val="24"/>
          <w:szCs w:val="24"/>
          <w:lang w:val="en-IN"/>
        </w:rPr>
        <w:t>In contrast, time-frequency analysis techniques like the Continuous Wavelet Transform (CWT) and Continuous Stockwell Transform (CST) allow for simultaneous observation of frequency and time-localized events within the signal. These methods are particularly effective for identifying subtle features such as micro-arousals, bursts of activity, or shifts in dominant frequency bands, all of which could indicate a change in a patient's level of consciousness. CWT, through its multi-resolution analysis, provides insight into both high- and low-frequency components over time. CST, meanwhile, offers superior frequency precision and retains phase information, making it useful for analyzing rhythmicity and coherence across EEG channels.</w:t>
      </w:r>
    </w:p>
    <w:p w14:paraId="7C38EB75" w14:textId="77777777" w:rsidR="00620A79" w:rsidRPr="00620A79" w:rsidRDefault="00620A79" w:rsidP="00620A79">
      <w:pPr>
        <w:spacing w:line="360" w:lineRule="auto"/>
        <w:jc w:val="both"/>
        <w:rPr>
          <w:sz w:val="24"/>
          <w:szCs w:val="24"/>
          <w:lang w:val="en-IN"/>
        </w:rPr>
      </w:pPr>
      <w:r w:rsidRPr="00620A79">
        <w:rPr>
          <w:sz w:val="24"/>
          <w:szCs w:val="24"/>
          <w:lang w:val="en-IN"/>
        </w:rPr>
        <w:t xml:space="preserve">However, extracting features is only part of the challenge. The interpretation and classification </w:t>
      </w:r>
      <w:r w:rsidRPr="00620A79">
        <w:rPr>
          <w:sz w:val="24"/>
          <w:szCs w:val="24"/>
          <w:lang w:val="en-IN"/>
        </w:rPr>
        <w:lastRenderedPageBreak/>
        <w:t>of these features require models that can learn complex and hierarchical relationships within the data. This is where deep learning—and specifically Convolutional Neural Networks (CNNs)—plays a pivotal role. CNNs have revolutionized pattern recognition tasks across domains due to their ability to automatically learn representations from raw or minimally processed data. In EEG classification, CNNs can detect spatial and temporal dependencies, learn distinctive patterns associated with various brain states, and adapt to diverse signal morphologies with minimal manual intervention.</w:t>
      </w:r>
    </w:p>
    <w:p w14:paraId="2EADEA2E" w14:textId="77777777" w:rsidR="00620A79" w:rsidRPr="00620A79" w:rsidRDefault="00620A79" w:rsidP="00620A79">
      <w:pPr>
        <w:spacing w:line="360" w:lineRule="auto"/>
        <w:jc w:val="both"/>
        <w:rPr>
          <w:sz w:val="24"/>
          <w:szCs w:val="24"/>
          <w:lang w:val="en-IN"/>
        </w:rPr>
      </w:pPr>
      <w:r w:rsidRPr="00620A79">
        <w:rPr>
          <w:sz w:val="24"/>
          <w:szCs w:val="24"/>
          <w:lang w:val="en-IN"/>
        </w:rPr>
        <w:t>In the context of coma patient monitoring, using CNNs allows for the development of end-to-end systems that can process EEG data, extract features, and classify the brain state in real time. These systems provide an objective, consistent, and scalable solution to a task that was previously reliant on expert human interpretation. By combining time-frequency signal analysis with CNN-based classification, this proposed methodology offers an integrated solution that enhances diagnostic capabilities, supports critical decision-making, and improves patient outcomes in intensive care units.</w:t>
      </w:r>
    </w:p>
    <w:p w14:paraId="60FDB828" w14:textId="77777777" w:rsidR="00620A79" w:rsidRPr="00620A79" w:rsidRDefault="00620A79" w:rsidP="00620A79">
      <w:pPr>
        <w:spacing w:line="360" w:lineRule="auto"/>
        <w:jc w:val="both"/>
        <w:rPr>
          <w:sz w:val="24"/>
          <w:szCs w:val="24"/>
          <w:lang w:val="en-IN"/>
        </w:rPr>
      </w:pPr>
      <w:r w:rsidRPr="00620A79">
        <w:rPr>
          <w:sz w:val="24"/>
          <w:szCs w:val="24"/>
          <w:lang w:val="en-IN"/>
        </w:rPr>
        <w:t>Moreover, this approach enables the creation of personalized models by training CNNs on patient-specific data, which can further enhance accuracy. In addition, the extracted features and model outputs can be visualized, offering clinicians a more interpretable and transparent system to validate findings. As this method evolves with larger datasets and more refined neural architectures, it holds the potential to serve as a foundational component in the future of automated neurological diagnostics.</w:t>
      </w:r>
    </w:p>
    <w:p w14:paraId="194700CE" w14:textId="008EC162" w:rsidR="0036140F" w:rsidRPr="00FD4F6C" w:rsidRDefault="0036140F" w:rsidP="00620A79">
      <w:pPr>
        <w:spacing w:line="360" w:lineRule="auto"/>
        <w:jc w:val="both"/>
        <w:rPr>
          <w:ins w:id="4" w:author="Suhana Anjum" w:date="2025-04-22T00:38:00Z"/>
          <w:sz w:val="24"/>
          <w:szCs w:val="24"/>
          <w:lang w:val="en-IN"/>
        </w:rPr>
      </w:pPr>
    </w:p>
    <w:p w14:paraId="53F6A844" w14:textId="77777777" w:rsidR="0036140F" w:rsidRPr="00FD4F6C" w:rsidRDefault="0036140F" w:rsidP="0036140F">
      <w:pPr>
        <w:spacing w:line="360" w:lineRule="auto"/>
        <w:jc w:val="both"/>
        <w:rPr>
          <w:b/>
          <w:bCs/>
          <w:sz w:val="28"/>
          <w:szCs w:val="28"/>
          <w:lang w:val="en-IN"/>
        </w:rPr>
      </w:pPr>
      <w:r w:rsidRPr="00FD4F6C">
        <w:rPr>
          <w:b/>
          <w:bCs/>
          <w:sz w:val="28"/>
          <w:szCs w:val="28"/>
          <w:lang w:val="en-IN"/>
        </w:rPr>
        <w:t>4.2 Overview and Flow of the Proposed Method</w:t>
      </w:r>
    </w:p>
    <w:p w14:paraId="4E2ACCE7" w14:textId="5B03A717" w:rsidR="0036140F" w:rsidRDefault="0036140F" w:rsidP="0036140F">
      <w:pPr>
        <w:spacing w:line="360" w:lineRule="auto"/>
        <w:jc w:val="both"/>
        <w:rPr>
          <w:sz w:val="24"/>
          <w:szCs w:val="24"/>
          <w:lang w:val="en-IN"/>
        </w:rPr>
      </w:pPr>
      <w:r w:rsidRPr="00FD4F6C">
        <w:rPr>
          <w:sz w:val="24"/>
          <w:szCs w:val="24"/>
          <w:lang w:val="en-IN"/>
        </w:rPr>
        <w:t>The proposed methodology is designed as a sequential pipeline that includes five key stages, from data acquisition to final classification. Each step is carefully crafted to preserve signal integrity, extract meaningful patterns, and deliver a precise interpretation of the patient's brain state. The flow of the proposed method is as follows:</w:t>
      </w:r>
    </w:p>
    <w:p w14:paraId="3CB9AFA7" w14:textId="77777777" w:rsidR="0036140F" w:rsidRDefault="0036140F" w:rsidP="0036140F">
      <w:pPr>
        <w:spacing w:line="360" w:lineRule="auto"/>
        <w:jc w:val="center"/>
        <w:rPr>
          <w:sz w:val="24"/>
          <w:szCs w:val="24"/>
          <w:lang w:val="en-IN"/>
        </w:rPr>
      </w:pPr>
      <w:r>
        <w:rPr>
          <w:noProof/>
        </w:rPr>
        <w:drawing>
          <wp:inline distT="0" distB="0" distL="0" distR="0" wp14:anchorId="1E90045F" wp14:editId="16047F44">
            <wp:extent cx="2712720" cy="192786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14"/>
                    <a:srcRect t="7798" b="19133"/>
                    <a:stretch/>
                  </pic:blipFill>
                  <pic:spPr bwMode="auto">
                    <a:xfrm>
                      <a:off x="0" y="0"/>
                      <a:ext cx="2712720" cy="1927860"/>
                    </a:xfrm>
                    <a:prstGeom prst="rect">
                      <a:avLst/>
                    </a:prstGeom>
                    <a:ln>
                      <a:noFill/>
                    </a:ln>
                    <a:extLst>
                      <a:ext uri="{53640926-AAD7-44D8-BBD7-CCE9431645EC}">
                        <a14:shadowObscured xmlns:a14="http://schemas.microsoft.com/office/drawing/2010/main"/>
                      </a:ext>
                    </a:extLst>
                  </pic:spPr>
                </pic:pic>
              </a:graphicData>
            </a:graphic>
          </wp:inline>
        </w:drawing>
      </w:r>
    </w:p>
    <w:p w14:paraId="3A946293" w14:textId="77777777" w:rsidR="0036140F" w:rsidRDefault="0036140F" w:rsidP="0036140F">
      <w:pPr>
        <w:spacing w:line="360" w:lineRule="auto"/>
        <w:jc w:val="center"/>
        <w:rPr>
          <w:bCs/>
          <w:sz w:val="24"/>
          <w:szCs w:val="24"/>
        </w:rPr>
      </w:pPr>
      <w:r w:rsidRPr="00885CEB">
        <w:rPr>
          <w:bCs/>
          <w:sz w:val="24"/>
          <w:szCs w:val="24"/>
        </w:rPr>
        <w:t xml:space="preserve">Figure </w:t>
      </w:r>
      <w:r>
        <w:rPr>
          <w:bCs/>
          <w:sz w:val="24"/>
          <w:szCs w:val="24"/>
        </w:rPr>
        <w:t>4</w:t>
      </w:r>
      <w:r w:rsidRPr="00885CEB">
        <w:rPr>
          <w:bCs/>
          <w:sz w:val="24"/>
          <w:szCs w:val="24"/>
        </w:rPr>
        <w:t xml:space="preserve">.1: </w:t>
      </w:r>
      <w:r>
        <w:rPr>
          <w:bCs/>
          <w:sz w:val="24"/>
          <w:szCs w:val="24"/>
        </w:rPr>
        <w:t>Flow of Proposed Method</w:t>
      </w:r>
    </w:p>
    <w:p w14:paraId="69967120" w14:textId="46876180" w:rsidR="0036140F" w:rsidRPr="00FD4F6C" w:rsidRDefault="0036140F" w:rsidP="0036140F">
      <w:pPr>
        <w:spacing w:line="360" w:lineRule="auto"/>
        <w:jc w:val="both"/>
        <w:rPr>
          <w:sz w:val="24"/>
          <w:szCs w:val="24"/>
        </w:rPr>
      </w:pPr>
      <w:r w:rsidRPr="001E487D">
        <w:rPr>
          <w:sz w:val="24"/>
          <w:szCs w:val="24"/>
        </w:rPr>
        <w:lastRenderedPageBreak/>
        <w:t>Figure</w:t>
      </w:r>
      <w:r>
        <w:rPr>
          <w:sz w:val="24"/>
          <w:szCs w:val="24"/>
        </w:rPr>
        <w:t xml:space="preserve"> 4.1,</w:t>
      </w:r>
      <w:r w:rsidRPr="001E487D">
        <w:rPr>
          <w:sz w:val="24"/>
          <w:szCs w:val="24"/>
        </w:rPr>
        <w:t xml:space="preserve"> illustrates the sequential stages of an EEG-based diagnosis/monitoring system. It begins with EEG Signal Collection, followed by Pre-processing and Feature Extraction to prepare the data. The extracted features are then interpreted using WT &amp; CST, leading to a final Diagnosis or Monitoring Outcome.</w:t>
      </w:r>
    </w:p>
    <w:p w14:paraId="4B7EBCA7" w14:textId="77777777" w:rsidR="0036140F" w:rsidRPr="00F92F48" w:rsidRDefault="0036140F" w:rsidP="001160B8">
      <w:pPr>
        <w:numPr>
          <w:ilvl w:val="0"/>
          <w:numId w:val="8"/>
        </w:numPr>
        <w:spacing w:line="360" w:lineRule="auto"/>
        <w:jc w:val="both"/>
        <w:rPr>
          <w:sz w:val="24"/>
          <w:szCs w:val="24"/>
          <w:lang w:val="en-IN"/>
        </w:rPr>
      </w:pPr>
      <w:r w:rsidRPr="00F92F48">
        <w:rPr>
          <w:sz w:val="24"/>
          <w:szCs w:val="24"/>
          <w:lang w:val="en-IN"/>
        </w:rPr>
        <w:t>Signal Acquisition: EEG signals are recorded using scalp-mounted electrodes. These signals represent brain activity through voltage fluctuations across time and are captured in real-time under clinical monitoring systems. Multiple channels are typically used to ensure comprehensive spatial brain coverage.</w:t>
      </w:r>
    </w:p>
    <w:p w14:paraId="58183F50" w14:textId="77777777" w:rsidR="0036140F" w:rsidRPr="00F92F48" w:rsidRDefault="0036140F" w:rsidP="001160B8">
      <w:pPr>
        <w:numPr>
          <w:ilvl w:val="0"/>
          <w:numId w:val="8"/>
        </w:numPr>
        <w:spacing w:line="360" w:lineRule="auto"/>
        <w:jc w:val="both"/>
        <w:rPr>
          <w:sz w:val="24"/>
          <w:szCs w:val="24"/>
          <w:lang w:val="en-IN"/>
        </w:rPr>
      </w:pPr>
      <w:r w:rsidRPr="00F92F48">
        <w:rPr>
          <w:sz w:val="24"/>
          <w:szCs w:val="24"/>
          <w:lang w:val="en-IN"/>
        </w:rPr>
        <w:t>Preprocessing: The raw EEG data is highly susceptible to noise from environmental interference, muscle movements, and ocular artifacts. This step involves filtering (bandpass filters), artifact removal using techniques like Independent Component Analysis (ICA), normalization, and segmentation of continuous signals into manageable epochs. Preprocessing ensures signal clarity and enhances the reliability of downstream feature extraction.</w:t>
      </w:r>
    </w:p>
    <w:p w14:paraId="3541C870" w14:textId="77777777" w:rsidR="0036140F" w:rsidRPr="00F92F48" w:rsidRDefault="0036140F" w:rsidP="001160B8">
      <w:pPr>
        <w:numPr>
          <w:ilvl w:val="0"/>
          <w:numId w:val="8"/>
        </w:numPr>
        <w:spacing w:line="360" w:lineRule="auto"/>
        <w:jc w:val="both"/>
        <w:rPr>
          <w:sz w:val="24"/>
          <w:szCs w:val="24"/>
          <w:lang w:val="en-IN"/>
        </w:rPr>
      </w:pPr>
      <w:r w:rsidRPr="00F92F48">
        <w:rPr>
          <w:sz w:val="24"/>
          <w:szCs w:val="24"/>
          <w:lang w:val="en-IN"/>
        </w:rPr>
        <w:t>Feature Extraction: This is the core of the proposed methodology. Time-frequency feature extraction is performed using CWT and CST. CWT enables multi-resolution analysis, while CST offers superior phase retention and spectral clarity. Features extracted include wavelet coefficients, energy density maps, and entropy values from specific frequency bands like delta (0.5–4 Hz), theta (4–8 Hz), alpha (8–13 Hz), beta (13–30 Hz), and gamma (30–100 Hz). These features encapsulate both the amplitude and frequency variability of brain signals, enabling the differentiation of brain states.</w:t>
      </w:r>
    </w:p>
    <w:p w14:paraId="37B34B80" w14:textId="77777777" w:rsidR="0036140F" w:rsidRPr="00F92F48" w:rsidRDefault="0036140F" w:rsidP="001160B8">
      <w:pPr>
        <w:numPr>
          <w:ilvl w:val="0"/>
          <w:numId w:val="8"/>
        </w:numPr>
        <w:spacing w:line="360" w:lineRule="auto"/>
        <w:jc w:val="both"/>
        <w:rPr>
          <w:sz w:val="24"/>
          <w:szCs w:val="24"/>
          <w:lang w:val="en-IN"/>
        </w:rPr>
      </w:pPr>
      <w:r w:rsidRPr="00F92F48">
        <w:rPr>
          <w:sz w:val="24"/>
          <w:szCs w:val="24"/>
          <w:lang w:val="en-IN"/>
        </w:rPr>
        <w:t>Feature Mapping: Extracted features are converted into 2D matrices or tensor representations that encode time-frequency patterns. These structured representations are then scaled and aligned for compatibility with the input format of deep learning models.</w:t>
      </w:r>
    </w:p>
    <w:p w14:paraId="7BE4854D" w14:textId="3B8E47C2" w:rsidR="00547C2D" w:rsidRPr="00547C2D" w:rsidRDefault="0036140F" w:rsidP="00547C2D">
      <w:pPr>
        <w:pStyle w:val="ListParagraph"/>
        <w:numPr>
          <w:ilvl w:val="0"/>
          <w:numId w:val="8"/>
        </w:numPr>
        <w:spacing w:line="360" w:lineRule="auto"/>
        <w:jc w:val="both"/>
        <w:rPr>
          <w:sz w:val="24"/>
          <w:szCs w:val="24"/>
          <w:lang w:val="en-IN"/>
        </w:rPr>
      </w:pPr>
      <w:r w:rsidRPr="00547C2D">
        <w:rPr>
          <w:sz w:val="24"/>
          <w:szCs w:val="24"/>
          <w:lang w:val="en-IN"/>
        </w:rPr>
        <w:t xml:space="preserve">Classification Using CNN: </w:t>
      </w:r>
      <w:r w:rsidR="00B67501" w:rsidRPr="00547C2D">
        <w:rPr>
          <w:sz w:val="24"/>
          <w:szCs w:val="24"/>
          <w:lang w:val="en-IN"/>
        </w:rPr>
        <w:t>As in  below Figure 4.2,t</w:t>
      </w:r>
      <w:r w:rsidRPr="00547C2D">
        <w:rPr>
          <w:sz w:val="24"/>
          <w:szCs w:val="24"/>
          <w:lang w:val="en-IN"/>
        </w:rPr>
        <w:t>he processed feature maps are fed into a CNN for classification. The network is trained to predict the brain activity state based on the learned patterns in the time-frequency domain. CNNs are adept at extracting hierarchical abstractions, allowing for the identification of complex dependencies that are often overlooked by conventional machine learning models.</w:t>
      </w:r>
      <w:r w:rsidR="00547C2D" w:rsidRPr="00547C2D">
        <w:rPr>
          <w:sz w:val="24"/>
          <w:szCs w:val="24"/>
          <w:lang w:val="en-IN"/>
        </w:rPr>
        <w:t xml:space="preserve"> CNNs allow automatic learning of relevant features from structured inputs, eliminating the need for manual engineering. Their ability to model non-linear relationships makes them robust to signal variability, noise, and artifacts commonly found in clinical EEG datasets.</w:t>
      </w:r>
    </w:p>
    <w:p w14:paraId="08DACDB1" w14:textId="77777777" w:rsidR="00547C2D" w:rsidRPr="00FD4F6C" w:rsidRDefault="00547C2D" w:rsidP="00547C2D">
      <w:pPr>
        <w:spacing w:line="360" w:lineRule="auto"/>
        <w:jc w:val="both"/>
        <w:rPr>
          <w:sz w:val="24"/>
          <w:szCs w:val="24"/>
          <w:lang w:val="en-IN"/>
        </w:rPr>
      </w:pPr>
    </w:p>
    <w:p w14:paraId="74644D08" w14:textId="4D11B65F" w:rsidR="0036140F" w:rsidRDefault="0036140F" w:rsidP="001160B8">
      <w:pPr>
        <w:numPr>
          <w:ilvl w:val="0"/>
          <w:numId w:val="8"/>
        </w:numPr>
        <w:spacing w:line="360" w:lineRule="auto"/>
        <w:jc w:val="both"/>
        <w:rPr>
          <w:sz w:val="24"/>
          <w:szCs w:val="24"/>
          <w:lang w:val="en-IN"/>
        </w:rPr>
      </w:pPr>
    </w:p>
    <w:p w14:paraId="38ECC282" w14:textId="4D1AF9DD" w:rsidR="001160B8" w:rsidRDefault="001160B8" w:rsidP="001160B8">
      <w:pPr>
        <w:spacing w:line="360" w:lineRule="auto"/>
        <w:ind w:left="720"/>
        <w:jc w:val="center"/>
        <w:rPr>
          <w:sz w:val="24"/>
          <w:szCs w:val="24"/>
          <w:lang w:val="en-IN"/>
        </w:rPr>
      </w:pPr>
      <w:r>
        <w:rPr>
          <w:noProof/>
        </w:rPr>
        <w:drawing>
          <wp:inline distT="0" distB="0" distL="0" distR="0" wp14:anchorId="5407B53F" wp14:editId="1B8E4C99">
            <wp:extent cx="3131820" cy="1531620"/>
            <wp:effectExtent l="0" t="0" r="0" b="0"/>
            <wp:docPr id="1144" name="Picture 1144"/>
            <wp:cNvGraphicFramePr/>
            <a:graphic xmlns:a="http://schemas.openxmlformats.org/drawingml/2006/main">
              <a:graphicData uri="http://schemas.openxmlformats.org/drawingml/2006/picture">
                <pic:pic xmlns:pic="http://schemas.openxmlformats.org/drawingml/2006/picture">
                  <pic:nvPicPr>
                    <pic:cNvPr id="1144" name="Picture 1144"/>
                    <pic:cNvPicPr/>
                  </pic:nvPicPr>
                  <pic:blipFill>
                    <a:blip r:embed="rId15"/>
                    <a:stretch>
                      <a:fillRect/>
                    </a:stretch>
                  </pic:blipFill>
                  <pic:spPr>
                    <a:xfrm>
                      <a:off x="0" y="0"/>
                      <a:ext cx="3131820" cy="1531620"/>
                    </a:xfrm>
                    <a:prstGeom prst="rect">
                      <a:avLst/>
                    </a:prstGeom>
                  </pic:spPr>
                </pic:pic>
              </a:graphicData>
            </a:graphic>
          </wp:inline>
        </w:drawing>
      </w:r>
    </w:p>
    <w:p w14:paraId="4F44115D" w14:textId="536BB802" w:rsidR="001160B8" w:rsidRDefault="001160B8" w:rsidP="001160B8">
      <w:pPr>
        <w:spacing w:line="360" w:lineRule="auto"/>
        <w:jc w:val="center"/>
        <w:rPr>
          <w:bCs/>
          <w:sz w:val="24"/>
          <w:szCs w:val="24"/>
        </w:rPr>
      </w:pPr>
      <w:r w:rsidRPr="00885CEB">
        <w:rPr>
          <w:bCs/>
          <w:sz w:val="24"/>
          <w:szCs w:val="24"/>
        </w:rPr>
        <w:t xml:space="preserve">Figure </w:t>
      </w:r>
      <w:r>
        <w:rPr>
          <w:bCs/>
          <w:sz w:val="24"/>
          <w:szCs w:val="24"/>
        </w:rPr>
        <w:t>4</w:t>
      </w:r>
      <w:r w:rsidRPr="00885CEB">
        <w:rPr>
          <w:bCs/>
          <w:sz w:val="24"/>
          <w:szCs w:val="24"/>
        </w:rPr>
        <w:t>.</w:t>
      </w:r>
      <w:r>
        <w:rPr>
          <w:bCs/>
          <w:sz w:val="24"/>
          <w:szCs w:val="24"/>
        </w:rPr>
        <w:t>2</w:t>
      </w:r>
      <w:r w:rsidRPr="00885CEB">
        <w:rPr>
          <w:bCs/>
          <w:sz w:val="24"/>
          <w:szCs w:val="24"/>
        </w:rPr>
        <w:t xml:space="preserve">: </w:t>
      </w:r>
      <w:r w:rsidRPr="00DA374C">
        <w:rPr>
          <w:bCs/>
        </w:rPr>
        <w:t>CNN N</w:t>
      </w:r>
      <w:r>
        <w:rPr>
          <w:bCs/>
        </w:rPr>
        <w:t>etwork Architecture</w:t>
      </w:r>
    </w:p>
    <w:p w14:paraId="6C673AB5" w14:textId="77777777" w:rsidR="001160B8" w:rsidRDefault="001160B8" w:rsidP="001160B8">
      <w:pPr>
        <w:spacing w:line="360" w:lineRule="auto"/>
        <w:ind w:left="720"/>
        <w:jc w:val="center"/>
        <w:rPr>
          <w:sz w:val="24"/>
          <w:szCs w:val="24"/>
          <w:lang w:val="en-IN"/>
        </w:rPr>
      </w:pPr>
    </w:p>
    <w:p w14:paraId="46EC1C73" w14:textId="77777777" w:rsidR="0036140F" w:rsidRPr="00F92F48" w:rsidRDefault="0036140F" w:rsidP="0036140F">
      <w:pPr>
        <w:spacing w:line="360" w:lineRule="auto"/>
        <w:jc w:val="both"/>
        <w:rPr>
          <w:sz w:val="24"/>
          <w:szCs w:val="24"/>
          <w:lang w:val="en-IN"/>
        </w:rPr>
      </w:pPr>
      <w:r w:rsidRPr="00F92F48">
        <w:rPr>
          <w:sz w:val="24"/>
          <w:szCs w:val="24"/>
          <w:lang w:val="en-IN"/>
        </w:rPr>
        <w:t>This holistic and integrative methodology not only improves diagnostic speed and accuracy but also establishes a scalable framework for real-time applications. The fusion of traditional signal processing and modern AI techniques provides a comprehensive tool for continuous, objective monitoring of coma patients and other individuals with impaired consciousness.</w:t>
      </w:r>
    </w:p>
    <w:p w14:paraId="6B0C3B05" w14:textId="77777777" w:rsidR="0036140F" w:rsidRPr="00FD4F6C" w:rsidRDefault="0036140F" w:rsidP="0036140F">
      <w:pPr>
        <w:spacing w:line="360" w:lineRule="auto"/>
        <w:jc w:val="both"/>
        <w:rPr>
          <w:sz w:val="24"/>
          <w:szCs w:val="24"/>
          <w:lang w:val="en-IN"/>
        </w:rPr>
      </w:pPr>
    </w:p>
    <w:p w14:paraId="4F412773" w14:textId="77777777" w:rsidR="0036140F" w:rsidRPr="00B67501" w:rsidRDefault="0036140F" w:rsidP="0036140F">
      <w:pPr>
        <w:spacing w:line="360" w:lineRule="auto"/>
        <w:jc w:val="both"/>
        <w:rPr>
          <w:b/>
          <w:bCs/>
          <w:sz w:val="24"/>
          <w:szCs w:val="24"/>
          <w:lang w:val="en-IN"/>
        </w:rPr>
      </w:pPr>
      <w:r w:rsidRPr="00FD4F6C">
        <w:rPr>
          <w:b/>
          <w:bCs/>
          <w:sz w:val="28"/>
          <w:szCs w:val="28"/>
          <w:lang w:val="en-IN"/>
        </w:rPr>
        <w:t>4.3 Time-Frequency Feature Extraction</w:t>
      </w:r>
    </w:p>
    <w:p w14:paraId="119351B4" w14:textId="77777777" w:rsidR="0036140F" w:rsidRPr="00B67501" w:rsidRDefault="0036140F" w:rsidP="0036140F">
      <w:pPr>
        <w:spacing w:line="360" w:lineRule="auto"/>
        <w:jc w:val="both"/>
        <w:rPr>
          <w:b/>
          <w:bCs/>
          <w:sz w:val="24"/>
          <w:szCs w:val="24"/>
          <w:lang w:val="en-IN"/>
        </w:rPr>
      </w:pPr>
      <w:r w:rsidRPr="00B67501">
        <w:rPr>
          <w:b/>
          <w:bCs/>
          <w:sz w:val="24"/>
          <w:szCs w:val="24"/>
          <w:lang w:val="en-IN"/>
        </w:rPr>
        <w:t>4.3.1 Importance of Time-Frequency Analysis in EEG</w:t>
      </w:r>
    </w:p>
    <w:p w14:paraId="5BB22195" w14:textId="52519E98" w:rsidR="0036140F" w:rsidRDefault="0036140F" w:rsidP="0036140F">
      <w:pPr>
        <w:spacing w:line="360" w:lineRule="auto"/>
        <w:jc w:val="both"/>
        <w:rPr>
          <w:sz w:val="24"/>
          <w:szCs w:val="24"/>
          <w:lang w:val="en-IN"/>
        </w:rPr>
      </w:pPr>
      <w:r w:rsidRPr="00FD4F6C">
        <w:rPr>
          <w:sz w:val="24"/>
          <w:szCs w:val="24"/>
          <w:lang w:val="en-IN"/>
        </w:rPr>
        <w:t xml:space="preserve">EEG signals are inherently non-stationary, meaning their statistical properties and frequency content change over time. Standard frequency-domain techniques, such as the Fourier Transform, provide average frequency content but fail to identify when specific frequencies occur. This limitation makes them suboptimal for EEG analysis, especially when transient patterns like spikes, bursts, or sudden shifts are diagnostically significant. Time-frequency analysis addresses this issue by offering joint insight into both the time and frequency domains. </w:t>
      </w:r>
    </w:p>
    <w:p w14:paraId="5BBF3E00" w14:textId="77777777" w:rsidR="0036140F" w:rsidRPr="00FD4F6C" w:rsidRDefault="0036140F" w:rsidP="0036140F">
      <w:pPr>
        <w:spacing w:line="360" w:lineRule="auto"/>
        <w:jc w:val="both"/>
        <w:rPr>
          <w:sz w:val="24"/>
          <w:szCs w:val="24"/>
          <w:lang w:val="en-IN"/>
        </w:rPr>
      </w:pPr>
    </w:p>
    <w:p w14:paraId="52BA5CEA" w14:textId="77777777" w:rsidR="0036140F" w:rsidRPr="00B67501" w:rsidRDefault="0036140F" w:rsidP="0036140F">
      <w:pPr>
        <w:spacing w:line="360" w:lineRule="auto"/>
        <w:jc w:val="both"/>
        <w:rPr>
          <w:b/>
          <w:bCs/>
          <w:sz w:val="24"/>
          <w:szCs w:val="24"/>
          <w:lang w:val="en-IN"/>
        </w:rPr>
      </w:pPr>
      <w:r w:rsidRPr="00B67501">
        <w:rPr>
          <w:b/>
          <w:bCs/>
          <w:sz w:val="24"/>
          <w:szCs w:val="24"/>
          <w:lang w:val="en-IN"/>
        </w:rPr>
        <w:t>4.3.2 Continuous Wavelet Transform (CWT)</w:t>
      </w:r>
    </w:p>
    <w:p w14:paraId="528B71D2" w14:textId="77777777" w:rsidR="0036140F" w:rsidRPr="00FD4F6C" w:rsidRDefault="0036140F" w:rsidP="0036140F">
      <w:pPr>
        <w:spacing w:line="360" w:lineRule="auto"/>
        <w:jc w:val="both"/>
        <w:rPr>
          <w:sz w:val="24"/>
          <w:szCs w:val="24"/>
          <w:lang w:val="en-IN"/>
        </w:rPr>
      </w:pPr>
      <w:r w:rsidRPr="00FD4F6C">
        <w:rPr>
          <w:sz w:val="24"/>
          <w:szCs w:val="24"/>
          <w:lang w:val="en-IN"/>
        </w:rPr>
        <w:t>The Continuous Wavelet Transform (CWT) decomposes EEG signals into wavelets—mathematical functions that vary in scale and location—allowing multi-resolution analysis of transient events. By applying CWT, EEG signals can be examined simultaneously in time and frequency domains with high resolution. Each scale corresponds to a particular frequency band, enabling the isolation of features such as slow-wave delta rhythms in deep unconsciousness or faster alpha/beta oscillations that may indicate wakeful activity.</w:t>
      </w:r>
    </w:p>
    <w:p w14:paraId="731D9E5F" w14:textId="0BA7DDD5" w:rsidR="00620A79" w:rsidRPr="00FD4F6C" w:rsidRDefault="0036140F" w:rsidP="0036140F">
      <w:pPr>
        <w:spacing w:line="360" w:lineRule="auto"/>
        <w:jc w:val="both"/>
        <w:rPr>
          <w:sz w:val="24"/>
          <w:szCs w:val="24"/>
          <w:lang w:val="en-IN"/>
        </w:rPr>
      </w:pPr>
      <w:r w:rsidRPr="00FD4F6C">
        <w:rPr>
          <w:sz w:val="24"/>
          <w:szCs w:val="24"/>
          <w:lang w:val="en-IN"/>
        </w:rPr>
        <w:t xml:space="preserve">Features such as wavelet entropy and wavelet energy derived from the coefficients are critical in quantifying the complexity and intensity of brainwave patterns. These indicators provide essential cues for distinguishing between brain states in coma patients. </w:t>
      </w:r>
    </w:p>
    <w:p w14:paraId="2045DAE5" w14:textId="77777777" w:rsidR="0036140F" w:rsidRPr="00B67501" w:rsidRDefault="0036140F" w:rsidP="0036140F">
      <w:pPr>
        <w:spacing w:line="360" w:lineRule="auto"/>
        <w:jc w:val="both"/>
        <w:rPr>
          <w:b/>
          <w:bCs/>
          <w:sz w:val="24"/>
          <w:szCs w:val="24"/>
          <w:lang w:val="en-IN"/>
        </w:rPr>
      </w:pPr>
      <w:r w:rsidRPr="00B67501">
        <w:rPr>
          <w:b/>
          <w:bCs/>
          <w:sz w:val="24"/>
          <w:szCs w:val="24"/>
          <w:lang w:val="en-IN"/>
        </w:rPr>
        <w:lastRenderedPageBreak/>
        <w:t>4.3.3 Continuous Stockwell Transform (CST)</w:t>
      </w:r>
    </w:p>
    <w:p w14:paraId="32EB3ED6" w14:textId="77777777" w:rsidR="0036140F" w:rsidRPr="00FD4F6C" w:rsidRDefault="0036140F" w:rsidP="0036140F">
      <w:pPr>
        <w:spacing w:line="360" w:lineRule="auto"/>
        <w:jc w:val="both"/>
        <w:rPr>
          <w:sz w:val="24"/>
          <w:szCs w:val="24"/>
          <w:lang w:val="en-IN"/>
        </w:rPr>
      </w:pPr>
      <w:r w:rsidRPr="00FD4F6C">
        <w:rPr>
          <w:sz w:val="24"/>
          <w:szCs w:val="24"/>
          <w:lang w:val="en-IN"/>
        </w:rPr>
        <w:t>The CST expands on the capabilities of wavelet analysis by preserving both amplitude and phase information of the EEG signals. While CWT provides excellent frequency localization, CST offers a balance between time and frequency resolution and allows for precise tracking of spectral components across time.</w:t>
      </w:r>
    </w:p>
    <w:p w14:paraId="05D661B3" w14:textId="77777777" w:rsidR="0036140F" w:rsidRDefault="0036140F" w:rsidP="0036140F">
      <w:pPr>
        <w:spacing w:line="360" w:lineRule="auto"/>
        <w:jc w:val="both"/>
        <w:rPr>
          <w:sz w:val="24"/>
          <w:szCs w:val="24"/>
          <w:lang w:val="en-IN"/>
        </w:rPr>
      </w:pPr>
      <w:r w:rsidRPr="00FD4F6C">
        <w:rPr>
          <w:sz w:val="24"/>
          <w:szCs w:val="24"/>
          <w:lang w:val="en-IN"/>
        </w:rPr>
        <w:t>CST generates features such as instantaneous power distribution and localized spectral entropy, which enhance the granularity of the EEG analysis. These features are instrumental in identifying nuanced changes in the signal that may correlate with the transition between brain states. In particular, CST is highly effective in detecting frequency shifts associated with awakening responses, minimal consciousness, or brain death.</w:t>
      </w:r>
    </w:p>
    <w:p w14:paraId="0C6ECE39" w14:textId="77777777" w:rsidR="0036140F" w:rsidRPr="00FD4F6C" w:rsidRDefault="0036140F" w:rsidP="0036140F">
      <w:pPr>
        <w:spacing w:line="360" w:lineRule="auto"/>
        <w:jc w:val="both"/>
        <w:rPr>
          <w:sz w:val="24"/>
          <w:szCs w:val="24"/>
          <w:lang w:val="en-IN"/>
        </w:rPr>
      </w:pPr>
    </w:p>
    <w:p w14:paraId="11EA0B0B" w14:textId="77777777" w:rsidR="0036140F" w:rsidRPr="00FD4F6C" w:rsidRDefault="0036140F" w:rsidP="0036140F">
      <w:pPr>
        <w:spacing w:line="360" w:lineRule="auto"/>
        <w:jc w:val="both"/>
        <w:rPr>
          <w:b/>
          <w:bCs/>
          <w:sz w:val="28"/>
          <w:szCs w:val="28"/>
          <w:lang w:val="en-IN"/>
        </w:rPr>
      </w:pPr>
      <w:r w:rsidRPr="00FD4F6C">
        <w:rPr>
          <w:b/>
          <w:bCs/>
          <w:sz w:val="28"/>
          <w:szCs w:val="28"/>
          <w:lang w:val="en-IN"/>
        </w:rPr>
        <w:t>4.4 CNN-Based Brain State Classification</w:t>
      </w:r>
    </w:p>
    <w:p w14:paraId="5AB67086" w14:textId="77777777" w:rsidR="0036140F" w:rsidRPr="00B67501" w:rsidRDefault="0036140F" w:rsidP="0036140F">
      <w:pPr>
        <w:spacing w:line="360" w:lineRule="auto"/>
        <w:jc w:val="both"/>
        <w:rPr>
          <w:b/>
          <w:bCs/>
          <w:sz w:val="24"/>
          <w:szCs w:val="24"/>
          <w:lang w:val="en-IN"/>
        </w:rPr>
      </w:pPr>
      <w:r w:rsidRPr="00B67501">
        <w:rPr>
          <w:b/>
          <w:bCs/>
          <w:sz w:val="24"/>
          <w:szCs w:val="24"/>
          <w:lang w:val="en-IN"/>
        </w:rPr>
        <w:t>4.4.1 Motivation for Using CNNs</w:t>
      </w:r>
    </w:p>
    <w:p w14:paraId="2407A21E" w14:textId="77777777" w:rsidR="0036140F" w:rsidRDefault="0036140F" w:rsidP="0036140F">
      <w:pPr>
        <w:spacing w:line="360" w:lineRule="auto"/>
        <w:jc w:val="both"/>
        <w:rPr>
          <w:sz w:val="24"/>
          <w:szCs w:val="24"/>
          <w:lang w:val="en-IN"/>
        </w:rPr>
      </w:pPr>
      <w:r w:rsidRPr="00FD4F6C">
        <w:rPr>
          <w:sz w:val="24"/>
          <w:szCs w:val="24"/>
          <w:lang w:val="en-IN"/>
        </w:rPr>
        <w:t>Convolutional Neural Networks (CNNs) are deep learning architectures particularly suited for recognizing spatial patterns in high-dimensional data. In EEG classification, CNNs allow automatic learning of relevant features from structured inputs, eliminating the need for manual engineering. Their ability to model non-linear relationships makes them robust to signal variability, noise, and artifacts commonly found in clinical EEG datasets.</w:t>
      </w:r>
    </w:p>
    <w:p w14:paraId="53E31FC8" w14:textId="77777777" w:rsidR="0036140F" w:rsidRPr="00FD4F6C" w:rsidRDefault="0036140F" w:rsidP="0036140F">
      <w:pPr>
        <w:spacing w:line="360" w:lineRule="auto"/>
        <w:jc w:val="both"/>
        <w:rPr>
          <w:sz w:val="24"/>
          <w:szCs w:val="24"/>
          <w:lang w:val="en-IN"/>
        </w:rPr>
      </w:pPr>
    </w:p>
    <w:p w14:paraId="4B470F0D" w14:textId="77777777" w:rsidR="0036140F" w:rsidRPr="00B67501" w:rsidRDefault="0036140F" w:rsidP="0036140F">
      <w:pPr>
        <w:spacing w:line="360" w:lineRule="auto"/>
        <w:jc w:val="both"/>
        <w:rPr>
          <w:b/>
          <w:bCs/>
          <w:sz w:val="24"/>
          <w:szCs w:val="24"/>
          <w:lang w:val="en-IN"/>
        </w:rPr>
      </w:pPr>
      <w:r w:rsidRPr="00B67501">
        <w:rPr>
          <w:b/>
          <w:bCs/>
          <w:sz w:val="24"/>
          <w:szCs w:val="24"/>
          <w:lang w:val="en-IN"/>
        </w:rPr>
        <w:t>4.4.2 CNN Architecture Design</w:t>
      </w:r>
    </w:p>
    <w:p w14:paraId="001945EF" w14:textId="77777777" w:rsidR="0036140F" w:rsidRPr="00FD4F6C" w:rsidRDefault="0036140F" w:rsidP="0036140F">
      <w:pPr>
        <w:spacing w:line="360" w:lineRule="auto"/>
        <w:jc w:val="both"/>
        <w:rPr>
          <w:sz w:val="24"/>
          <w:szCs w:val="24"/>
          <w:lang w:val="en-IN"/>
        </w:rPr>
      </w:pPr>
      <w:r w:rsidRPr="00FD4F6C">
        <w:rPr>
          <w:sz w:val="24"/>
          <w:szCs w:val="24"/>
          <w:lang w:val="en-IN"/>
        </w:rPr>
        <w:t>The architecture of the CNN is carefully designed to extract, refine, and classify features derived from EEG signals. It includes the following layers:</w:t>
      </w:r>
    </w:p>
    <w:p w14:paraId="649C9DFD" w14:textId="77777777" w:rsidR="0036140F" w:rsidRPr="00FD4F6C" w:rsidRDefault="0036140F" w:rsidP="001160B8">
      <w:pPr>
        <w:numPr>
          <w:ilvl w:val="0"/>
          <w:numId w:val="9"/>
        </w:numPr>
        <w:spacing w:line="360" w:lineRule="auto"/>
        <w:jc w:val="both"/>
        <w:rPr>
          <w:sz w:val="24"/>
          <w:szCs w:val="24"/>
          <w:lang w:val="en-IN"/>
        </w:rPr>
      </w:pPr>
      <w:r w:rsidRPr="00FD4F6C">
        <w:rPr>
          <w:sz w:val="24"/>
          <w:szCs w:val="24"/>
          <w:lang w:val="en-IN"/>
        </w:rPr>
        <w:t>Input Layer: Accepts preprocessed time-frequency matrices obtained from WT and CST.</w:t>
      </w:r>
    </w:p>
    <w:p w14:paraId="6765EDA4" w14:textId="77777777" w:rsidR="0036140F" w:rsidRPr="00FD4F6C" w:rsidRDefault="0036140F" w:rsidP="001160B8">
      <w:pPr>
        <w:numPr>
          <w:ilvl w:val="0"/>
          <w:numId w:val="9"/>
        </w:numPr>
        <w:spacing w:line="360" w:lineRule="auto"/>
        <w:jc w:val="both"/>
        <w:rPr>
          <w:sz w:val="24"/>
          <w:szCs w:val="24"/>
          <w:lang w:val="en-IN"/>
        </w:rPr>
      </w:pPr>
      <w:r w:rsidRPr="00FD4F6C">
        <w:rPr>
          <w:sz w:val="24"/>
          <w:szCs w:val="24"/>
          <w:lang w:val="en-IN"/>
        </w:rPr>
        <w:t>Convolutional Layers: Apply kernels to identify features such as localized bursts, rhythmic oscillations, and frequency band transitions.</w:t>
      </w:r>
    </w:p>
    <w:p w14:paraId="4C5AA849" w14:textId="77777777" w:rsidR="0036140F" w:rsidRPr="00FD4F6C" w:rsidRDefault="0036140F" w:rsidP="001160B8">
      <w:pPr>
        <w:numPr>
          <w:ilvl w:val="0"/>
          <w:numId w:val="9"/>
        </w:numPr>
        <w:spacing w:line="360" w:lineRule="auto"/>
        <w:jc w:val="both"/>
        <w:rPr>
          <w:sz w:val="24"/>
          <w:szCs w:val="24"/>
          <w:lang w:val="en-IN"/>
        </w:rPr>
      </w:pPr>
      <w:r w:rsidRPr="00FD4F6C">
        <w:rPr>
          <w:sz w:val="24"/>
          <w:szCs w:val="24"/>
          <w:lang w:val="en-IN"/>
        </w:rPr>
        <w:t>Activation Functions: Introduce non-linearity using ReLU, enabling the network to model complex relationships.</w:t>
      </w:r>
    </w:p>
    <w:p w14:paraId="4CF6CE16" w14:textId="77777777" w:rsidR="0036140F" w:rsidRPr="00FD4F6C" w:rsidRDefault="0036140F" w:rsidP="001160B8">
      <w:pPr>
        <w:numPr>
          <w:ilvl w:val="0"/>
          <w:numId w:val="9"/>
        </w:numPr>
        <w:spacing w:line="360" w:lineRule="auto"/>
        <w:jc w:val="both"/>
        <w:rPr>
          <w:sz w:val="24"/>
          <w:szCs w:val="24"/>
          <w:lang w:val="en-IN"/>
        </w:rPr>
      </w:pPr>
      <w:r w:rsidRPr="00FD4F6C">
        <w:rPr>
          <w:sz w:val="24"/>
          <w:szCs w:val="24"/>
          <w:lang w:val="en-IN"/>
        </w:rPr>
        <w:t>Pooling Layers: Downsample feature maps to reduce dimensionality and improve computational efficiency.</w:t>
      </w:r>
    </w:p>
    <w:p w14:paraId="334D0C77" w14:textId="77777777" w:rsidR="0036140F" w:rsidRPr="00FD4F6C" w:rsidRDefault="0036140F" w:rsidP="001160B8">
      <w:pPr>
        <w:numPr>
          <w:ilvl w:val="0"/>
          <w:numId w:val="9"/>
        </w:numPr>
        <w:spacing w:line="360" w:lineRule="auto"/>
        <w:jc w:val="both"/>
        <w:rPr>
          <w:sz w:val="24"/>
          <w:szCs w:val="24"/>
          <w:lang w:val="en-IN"/>
        </w:rPr>
      </w:pPr>
      <w:r w:rsidRPr="00FD4F6C">
        <w:rPr>
          <w:sz w:val="24"/>
          <w:szCs w:val="24"/>
          <w:lang w:val="en-IN"/>
        </w:rPr>
        <w:t>Dropout Layers: Regularize the model by randomly omitting units during training to prevent overfitting.</w:t>
      </w:r>
    </w:p>
    <w:p w14:paraId="2DE40F58" w14:textId="77777777" w:rsidR="0036140F" w:rsidRPr="00FD4F6C" w:rsidRDefault="0036140F" w:rsidP="001160B8">
      <w:pPr>
        <w:numPr>
          <w:ilvl w:val="0"/>
          <w:numId w:val="9"/>
        </w:numPr>
        <w:spacing w:line="360" w:lineRule="auto"/>
        <w:jc w:val="both"/>
        <w:rPr>
          <w:sz w:val="24"/>
          <w:szCs w:val="24"/>
          <w:lang w:val="en-IN"/>
        </w:rPr>
      </w:pPr>
      <w:r w:rsidRPr="00FD4F6C">
        <w:rPr>
          <w:sz w:val="24"/>
          <w:szCs w:val="24"/>
          <w:lang w:val="en-IN"/>
        </w:rPr>
        <w:t>Fully Connected Layers: Merge learned features to form a holistic representation, allowing for deeper decision boundaries.</w:t>
      </w:r>
    </w:p>
    <w:p w14:paraId="212D5BD7" w14:textId="77777777" w:rsidR="0036140F" w:rsidRDefault="0036140F" w:rsidP="001160B8">
      <w:pPr>
        <w:numPr>
          <w:ilvl w:val="0"/>
          <w:numId w:val="9"/>
        </w:numPr>
        <w:spacing w:line="360" w:lineRule="auto"/>
        <w:jc w:val="both"/>
        <w:rPr>
          <w:sz w:val="24"/>
          <w:szCs w:val="24"/>
          <w:lang w:val="en-IN"/>
        </w:rPr>
      </w:pPr>
      <w:r w:rsidRPr="00FD4F6C">
        <w:rPr>
          <w:sz w:val="24"/>
          <w:szCs w:val="24"/>
          <w:lang w:val="en-IN"/>
        </w:rPr>
        <w:t xml:space="preserve">Output Layer: Employs softmax to output class probabilities corresponding to "alive," </w:t>
      </w:r>
      <w:r w:rsidRPr="00FD4F6C">
        <w:rPr>
          <w:sz w:val="24"/>
          <w:szCs w:val="24"/>
          <w:lang w:val="en-IN"/>
        </w:rPr>
        <w:lastRenderedPageBreak/>
        <w:t>"inactive," or "brain activity present."</w:t>
      </w:r>
    </w:p>
    <w:p w14:paraId="64291BC6" w14:textId="77777777" w:rsidR="0036140F" w:rsidRPr="00FD4F6C" w:rsidRDefault="0036140F" w:rsidP="0036140F">
      <w:pPr>
        <w:spacing w:line="360" w:lineRule="auto"/>
        <w:ind w:left="720"/>
        <w:jc w:val="both"/>
        <w:rPr>
          <w:sz w:val="24"/>
          <w:szCs w:val="24"/>
          <w:lang w:val="en-IN"/>
        </w:rPr>
      </w:pPr>
    </w:p>
    <w:p w14:paraId="181B5E83" w14:textId="77777777" w:rsidR="0036140F" w:rsidRPr="00B67501" w:rsidRDefault="0036140F" w:rsidP="0036140F">
      <w:pPr>
        <w:spacing w:line="360" w:lineRule="auto"/>
        <w:jc w:val="both"/>
        <w:rPr>
          <w:b/>
          <w:bCs/>
          <w:sz w:val="24"/>
          <w:szCs w:val="24"/>
          <w:lang w:val="en-IN"/>
        </w:rPr>
      </w:pPr>
      <w:r w:rsidRPr="00B67501">
        <w:rPr>
          <w:b/>
          <w:bCs/>
          <w:sz w:val="24"/>
          <w:szCs w:val="24"/>
          <w:lang w:val="en-IN"/>
        </w:rPr>
        <w:t>4.4.3 Enhanced Model Training and Optimization</w:t>
      </w:r>
    </w:p>
    <w:p w14:paraId="3FC7E45D" w14:textId="0576A993" w:rsidR="0036140F" w:rsidRDefault="0036140F" w:rsidP="00620A79">
      <w:pPr>
        <w:spacing w:line="360" w:lineRule="auto"/>
        <w:jc w:val="both"/>
        <w:rPr>
          <w:sz w:val="24"/>
          <w:szCs w:val="24"/>
          <w:lang w:val="en-IN"/>
        </w:rPr>
      </w:pPr>
      <w:r w:rsidRPr="00FD4F6C">
        <w:rPr>
          <w:sz w:val="24"/>
          <w:szCs w:val="24"/>
          <w:lang w:val="en-IN"/>
        </w:rPr>
        <w:t>Training involves feeding the network a large set of labeled EEG data, allowing it to learn patterns associated with different brain states. Optimization techniques such as Adam, early stopping, and learning rate decay are used to enhance convergence. Furthermore, the network is validated using cross-validation and stratified sampling to ensure generalization.Data augmentation techniques like time-shifting, additive noise, and flipping are also used to simulate variability and improve the model's robustness. The result is a well-tuned classifier that can accurately identify the neurological condition of coma patients based on real-time EEG input.</w:t>
      </w:r>
    </w:p>
    <w:p w14:paraId="1B4381CF" w14:textId="77777777" w:rsidR="00620A79" w:rsidRPr="00620A79" w:rsidRDefault="00620A79" w:rsidP="00620A79">
      <w:pPr>
        <w:spacing w:line="360" w:lineRule="auto"/>
        <w:jc w:val="both"/>
        <w:rPr>
          <w:sz w:val="24"/>
          <w:szCs w:val="24"/>
          <w:lang w:val="en-IN"/>
        </w:rPr>
      </w:pPr>
    </w:p>
    <w:p w14:paraId="441997BF" w14:textId="77777777" w:rsidR="001160B8" w:rsidRDefault="001160B8" w:rsidP="00C01830">
      <w:pPr>
        <w:spacing w:line="360" w:lineRule="auto"/>
        <w:jc w:val="center"/>
        <w:rPr>
          <w:b/>
          <w:sz w:val="32"/>
          <w:szCs w:val="32"/>
        </w:rPr>
      </w:pPr>
    </w:p>
    <w:p w14:paraId="2863F316" w14:textId="77777777" w:rsidR="001160B8" w:rsidRDefault="001160B8" w:rsidP="00C01830">
      <w:pPr>
        <w:spacing w:line="360" w:lineRule="auto"/>
        <w:jc w:val="center"/>
        <w:rPr>
          <w:b/>
          <w:sz w:val="32"/>
          <w:szCs w:val="32"/>
        </w:rPr>
      </w:pPr>
    </w:p>
    <w:p w14:paraId="2174CF8E" w14:textId="77777777" w:rsidR="001160B8" w:rsidRDefault="001160B8" w:rsidP="00C01830">
      <w:pPr>
        <w:spacing w:line="360" w:lineRule="auto"/>
        <w:jc w:val="center"/>
        <w:rPr>
          <w:b/>
          <w:sz w:val="32"/>
          <w:szCs w:val="32"/>
        </w:rPr>
      </w:pPr>
    </w:p>
    <w:p w14:paraId="781B407A" w14:textId="77777777" w:rsidR="001160B8" w:rsidRDefault="001160B8" w:rsidP="00C01830">
      <w:pPr>
        <w:spacing w:line="360" w:lineRule="auto"/>
        <w:jc w:val="center"/>
        <w:rPr>
          <w:b/>
          <w:sz w:val="32"/>
          <w:szCs w:val="32"/>
        </w:rPr>
      </w:pPr>
    </w:p>
    <w:p w14:paraId="438EA88D" w14:textId="77777777" w:rsidR="001160B8" w:rsidRDefault="001160B8" w:rsidP="00C01830">
      <w:pPr>
        <w:spacing w:line="360" w:lineRule="auto"/>
        <w:jc w:val="center"/>
        <w:rPr>
          <w:b/>
          <w:sz w:val="32"/>
          <w:szCs w:val="32"/>
        </w:rPr>
      </w:pPr>
    </w:p>
    <w:p w14:paraId="35F2B726" w14:textId="77777777" w:rsidR="001160B8" w:rsidRDefault="001160B8" w:rsidP="00C01830">
      <w:pPr>
        <w:spacing w:line="360" w:lineRule="auto"/>
        <w:jc w:val="center"/>
        <w:rPr>
          <w:b/>
          <w:sz w:val="32"/>
          <w:szCs w:val="32"/>
        </w:rPr>
      </w:pPr>
    </w:p>
    <w:p w14:paraId="4841CD54" w14:textId="77777777" w:rsidR="001160B8" w:rsidRDefault="001160B8" w:rsidP="00C01830">
      <w:pPr>
        <w:spacing w:line="360" w:lineRule="auto"/>
        <w:jc w:val="center"/>
        <w:rPr>
          <w:b/>
          <w:sz w:val="32"/>
          <w:szCs w:val="32"/>
        </w:rPr>
      </w:pPr>
    </w:p>
    <w:p w14:paraId="7BBC0815" w14:textId="77777777" w:rsidR="001160B8" w:rsidRDefault="001160B8" w:rsidP="00C01830">
      <w:pPr>
        <w:spacing w:line="360" w:lineRule="auto"/>
        <w:jc w:val="center"/>
        <w:rPr>
          <w:b/>
          <w:sz w:val="32"/>
          <w:szCs w:val="32"/>
        </w:rPr>
      </w:pPr>
    </w:p>
    <w:p w14:paraId="45911C05" w14:textId="77777777" w:rsidR="001160B8" w:rsidRDefault="001160B8" w:rsidP="00C01830">
      <w:pPr>
        <w:spacing w:line="360" w:lineRule="auto"/>
        <w:jc w:val="center"/>
        <w:rPr>
          <w:b/>
          <w:sz w:val="32"/>
          <w:szCs w:val="32"/>
        </w:rPr>
      </w:pPr>
    </w:p>
    <w:p w14:paraId="197B834A" w14:textId="77777777" w:rsidR="001160B8" w:rsidRDefault="001160B8" w:rsidP="00C01830">
      <w:pPr>
        <w:spacing w:line="360" w:lineRule="auto"/>
        <w:jc w:val="center"/>
        <w:rPr>
          <w:b/>
          <w:sz w:val="32"/>
          <w:szCs w:val="32"/>
        </w:rPr>
      </w:pPr>
    </w:p>
    <w:p w14:paraId="6D542B16" w14:textId="77777777" w:rsidR="001160B8" w:rsidRDefault="001160B8" w:rsidP="00C01830">
      <w:pPr>
        <w:spacing w:line="360" w:lineRule="auto"/>
        <w:jc w:val="center"/>
        <w:rPr>
          <w:b/>
          <w:sz w:val="32"/>
          <w:szCs w:val="32"/>
        </w:rPr>
      </w:pPr>
    </w:p>
    <w:p w14:paraId="68D80908" w14:textId="77777777" w:rsidR="001160B8" w:rsidRDefault="001160B8" w:rsidP="00C01830">
      <w:pPr>
        <w:spacing w:line="360" w:lineRule="auto"/>
        <w:jc w:val="center"/>
        <w:rPr>
          <w:b/>
          <w:sz w:val="32"/>
          <w:szCs w:val="32"/>
        </w:rPr>
      </w:pPr>
    </w:p>
    <w:p w14:paraId="114F0483" w14:textId="77777777" w:rsidR="001160B8" w:rsidRDefault="001160B8" w:rsidP="00C01830">
      <w:pPr>
        <w:spacing w:line="360" w:lineRule="auto"/>
        <w:jc w:val="center"/>
        <w:rPr>
          <w:b/>
          <w:sz w:val="32"/>
          <w:szCs w:val="32"/>
        </w:rPr>
      </w:pPr>
    </w:p>
    <w:p w14:paraId="2C7B7690" w14:textId="77777777" w:rsidR="001160B8" w:rsidRDefault="001160B8" w:rsidP="00C01830">
      <w:pPr>
        <w:spacing w:line="360" w:lineRule="auto"/>
        <w:jc w:val="center"/>
        <w:rPr>
          <w:b/>
          <w:sz w:val="32"/>
          <w:szCs w:val="32"/>
        </w:rPr>
      </w:pPr>
    </w:p>
    <w:p w14:paraId="2EB73432" w14:textId="77777777" w:rsidR="001160B8" w:rsidRDefault="001160B8" w:rsidP="00C01830">
      <w:pPr>
        <w:spacing w:line="360" w:lineRule="auto"/>
        <w:jc w:val="center"/>
        <w:rPr>
          <w:b/>
          <w:sz w:val="32"/>
          <w:szCs w:val="32"/>
        </w:rPr>
      </w:pPr>
    </w:p>
    <w:p w14:paraId="14C92BD5" w14:textId="77777777" w:rsidR="00771B5E" w:rsidRDefault="00771B5E" w:rsidP="00C01830">
      <w:pPr>
        <w:spacing w:line="360" w:lineRule="auto"/>
        <w:jc w:val="center"/>
        <w:rPr>
          <w:b/>
          <w:sz w:val="32"/>
          <w:szCs w:val="32"/>
        </w:rPr>
      </w:pPr>
    </w:p>
    <w:p w14:paraId="214F2644" w14:textId="77777777" w:rsidR="00B67501" w:rsidRDefault="00B67501" w:rsidP="00547C2D">
      <w:pPr>
        <w:spacing w:line="360" w:lineRule="auto"/>
        <w:rPr>
          <w:b/>
          <w:sz w:val="32"/>
          <w:szCs w:val="32"/>
        </w:rPr>
      </w:pPr>
    </w:p>
    <w:p w14:paraId="3DAA34F6" w14:textId="462C01D5" w:rsidR="00293BF8" w:rsidRDefault="00BA18FD" w:rsidP="00C01830">
      <w:pPr>
        <w:spacing w:line="360" w:lineRule="auto"/>
        <w:jc w:val="center"/>
        <w:rPr>
          <w:b/>
          <w:sz w:val="32"/>
          <w:szCs w:val="32"/>
        </w:rPr>
      </w:pPr>
      <w:r>
        <w:rPr>
          <w:b/>
          <w:sz w:val="32"/>
          <w:szCs w:val="32"/>
        </w:rPr>
        <w:lastRenderedPageBreak/>
        <w:t>CHAPTER-5</w:t>
      </w:r>
    </w:p>
    <w:p w14:paraId="45BE85C7" w14:textId="610D2C8C" w:rsidR="00293BF8" w:rsidRDefault="00E3696B" w:rsidP="00C01830">
      <w:pPr>
        <w:spacing w:line="360" w:lineRule="auto"/>
        <w:jc w:val="center"/>
        <w:rPr>
          <w:b/>
          <w:sz w:val="32"/>
          <w:szCs w:val="32"/>
        </w:rPr>
      </w:pPr>
      <w:r>
        <w:rPr>
          <w:b/>
          <w:sz w:val="32"/>
          <w:szCs w:val="32"/>
        </w:rPr>
        <w:t>OBJECTIVES</w:t>
      </w:r>
    </w:p>
    <w:p w14:paraId="03DF052F" w14:textId="77777777" w:rsidR="00620A79" w:rsidRDefault="00620A79" w:rsidP="00620A79">
      <w:pPr>
        <w:spacing w:line="360" w:lineRule="auto"/>
        <w:jc w:val="both"/>
        <w:rPr>
          <w:sz w:val="24"/>
          <w:szCs w:val="24"/>
        </w:rPr>
      </w:pPr>
      <w:r w:rsidRPr="00FE3EEF">
        <w:rPr>
          <w:sz w:val="24"/>
          <w:szCs w:val="24"/>
        </w:rPr>
        <w:t>This chapter outlines the main objectives of the proposed research project on detecting and classifying brain tumors using a hybrid deep learning model that integrates EfficientNet for feature extraction and Convolutional Neural Networks (CNNs) for tumor classification. The primary aim of this study is to develop an effective, accurate, and computationally efficient method for automated brain tumor detection from MRI scans. The specific objectives of this research are outlined below:</w:t>
      </w:r>
    </w:p>
    <w:p w14:paraId="20D6A9DA" w14:textId="77777777" w:rsidR="00620A79" w:rsidRPr="00FE3EEF" w:rsidRDefault="00620A79" w:rsidP="00620A79">
      <w:pPr>
        <w:spacing w:line="360" w:lineRule="auto"/>
        <w:jc w:val="both"/>
        <w:rPr>
          <w:sz w:val="24"/>
          <w:szCs w:val="24"/>
        </w:rPr>
      </w:pPr>
    </w:p>
    <w:p w14:paraId="1DD6813E" w14:textId="77777777" w:rsidR="00620A79" w:rsidRPr="00163C8A" w:rsidRDefault="00620A79" w:rsidP="00F46734">
      <w:pPr>
        <w:spacing w:line="360" w:lineRule="auto"/>
        <w:jc w:val="both"/>
        <w:rPr>
          <w:b/>
          <w:sz w:val="28"/>
          <w:szCs w:val="28"/>
        </w:rPr>
      </w:pPr>
      <w:r w:rsidRPr="00163C8A">
        <w:rPr>
          <w:b/>
          <w:sz w:val="28"/>
          <w:szCs w:val="28"/>
        </w:rPr>
        <w:t>5.1 Primary Objectives</w:t>
      </w:r>
    </w:p>
    <w:p w14:paraId="3FF05A77" w14:textId="328C162C" w:rsidR="00620A79" w:rsidRPr="00B67501" w:rsidRDefault="00620A79" w:rsidP="001160B8">
      <w:pPr>
        <w:pStyle w:val="ListParagraph"/>
        <w:numPr>
          <w:ilvl w:val="0"/>
          <w:numId w:val="10"/>
        </w:numPr>
        <w:spacing w:line="360" w:lineRule="auto"/>
        <w:jc w:val="both"/>
        <w:rPr>
          <w:bCs/>
          <w:sz w:val="24"/>
          <w:szCs w:val="24"/>
        </w:rPr>
      </w:pPr>
      <w:r w:rsidRPr="00B67501">
        <w:rPr>
          <w:bCs/>
          <w:sz w:val="24"/>
        </w:rPr>
        <w:t>To develop a hybrid deep learning model for brain tumor detection:</w:t>
      </w:r>
      <w:r w:rsidRPr="00B67501">
        <w:rPr>
          <w:bCs/>
          <w:sz w:val="24"/>
          <w:szCs w:val="24"/>
        </w:rPr>
        <w:t xml:space="preserve"> Design and implement a hybrid model integrating EfficientNet for feature extraction and CNNs for tumor classification. The goal is to combine EfficientNet’s efficiency with CNN’s classification power to achieve high accuracy and reduced computational costs in detecting and classifying brain tumors from MRI images.</w:t>
      </w:r>
    </w:p>
    <w:p w14:paraId="4E608C55" w14:textId="5AB95DC3" w:rsidR="00620A79" w:rsidRPr="00B67501" w:rsidRDefault="00620A79" w:rsidP="001160B8">
      <w:pPr>
        <w:pStyle w:val="ListParagraph"/>
        <w:numPr>
          <w:ilvl w:val="0"/>
          <w:numId w:val="10"/>
        </w:numPr>
        <w:spacing w:line="360" w:lineRule="auto"/>
        <w:jc w:val="both"/>
        <w:rPr>
          <w:bCs/>
          <w:sz w:val="24"/>
          <w:szCs w:val="24"/>
        </w:rPr>
      </w:pPr>
      <w:r w:rsidRPr="00B67501">
        <w:rPr>
          <w:bCs/>
          <w:sz w:val="24"/>
        </w:rPr>
        <w:t>To improve tumor classification accuracy:</w:t>
      </w:r>
      <w:r w:rsidRPr="00B67501">
        <w:rPr>
          <w:bCs/>
          <w:sz w:val="24"/>
          <w:szCs w:val="24"/>
        </w:rPr>
        <w:t xml:space="preserve"> Enhance detection and categorization accuracy for brain tumors—specifically meningiomas, gliomas, and pituitary tumors—by leveraging EfficientNet for optimized feature extraction and CNNs for robust classification of complex tumor features.</w:t>
      </w:r>
    </w:p>
    <w:p w14:paraId="062F5685" w14:textId="326DBB71" w:rsidR="00620A79" w:rsidRPr="00B67501" w:rsidRDefault="00620A79" w:rsidP="001160B8">
      <w:pPr>
        <w:pStyle w:val="ListParagraph"/>
        <w:numPr>
          <w:ilvl w:val="0"/>
          <w:numId w:val="10"/>
        </w:numPr>
        <w:spacing w:line="360" w:lineRule="auto"/>
        <w:jc w:val="both"/>
        <w:rPr>
          <w:bCs/>
          <w:sz w:val="24"/>
          <w:szCs w:val="24"/>
        </w:rPr>
      </w:pPr>
      <w:r w:rsidRPr="00B67501">
        <w:rPr>
          <w:bCs/>
          <w:sz w:val="24"/>
        </w:rPr>
        <w:t>To optimize computational efficiency:</w:t>
      </w:r>
      <w:r w:rsidRPr="00B67501">
        <w:rPr>
          <w:bCs/>
          <w:sz w:val="24"/>
          <w:szCs w:val="24"/>
        </w:rPr>
        <w:t xml:space="preserve"> Minimize computational overhead while maintaining performance, making the model suitable for real-time applications in clinical settings, including resource-constrained environments, by utilizing the scalable architecture of EfficientNet.</w:t>
      </w:r>
    </w:p>
    <w:p w14:paraId="4628823A" w14:textId="77777777" w:rsidR="00620A79" w:rsidRPr="00D40DAB" w:rsidRDefault="00620A79" w:rsidP="00620A79">
      <w:pPr>
        <w:pStyle w:val="ListParagraph"/>
        <w:spacing w:line="360" w:lineRule="auto"/>
        <w:ind w:left="720" w:firstLine="0"/>
        <w:jc w:val="both"/>
        <w:rPr>
          <w:sz w:val="24"/>
          <w:szCs w:val="24"/>
        </w:rPr>
      </w:pPr>
    </w:p>
    <w:p w14:paraId="6116EAF4" w14:textId="77777777" w:rsidR="00620A79" w:rsidRPr="00FE3EEF" w:rsidRDefault="00620A79" w:rsidP="00F46734">
      <w:pPr>
        <w:spacing w:line="360" w:lineRule="auto"/>
        <w:jc w:val="both"/>
        <w:rPr>
          <w:b/>
          <w:sz w:val="28"/>
          <w:szCs w:val="28"/>
        </w:rPr>
      </w:pPr>
      <w:r w:rsidRPr="00FE3EEF">
        <w:rPr>
          <w:b/>
          <w:sz w:val="28"/>
          <w:szCs w:val="28"/>
        </w:rPr>
        <w:t>5.2 Secondary Objectives</w:t>
      </w:r>
    </w:p>
    <w:p w14:paraId="1273C3F9" w14:textId="7F18AC51" w:rsidR="00620A79" w:rsidRPr="00B67501" w:rsidRDefault="00620A79" w:rsidP="001160B8">
      <w:pPr>
        <w:pStyle w:val="ListParagraph"/>
        <w:numPr>
          <w:ilvl w:val="0"/>
          <w:numId w:val="11"/>
        </w:numPr>
        <w:spacing w:line="360" w:lineRule="auto"/>
        <w:jc w:val="both"/>
        <w:rPr>
          <w:bCs/>
          <w:sz w:val="24"/>
          <w:szCs w:val="24"/>
        </w:rPr>
      </w:pPr>
      <w:r w:rsidRPr="00B67501">
        <w:rPr>
          <w:bCs/>
          <w:sz w:val="24"/>
        </w:rPr>
        <w:t>To implement data augmentation techniques:</w:t>
      </w:r>
      <w:r w:rsidRPr="00B67501">
        <w:rPr>
          <w:bCs/>
          <w:sz w:val="24"/>
          <w:szCs w:val="24"/>
        </w:rPr>
        <w:t xml:space="preserve"> Apply techniques like rotation, flipping, and resizing to increase the training dataset’s diversity and improve the model’s robustness and ability to generalize to new MRI scans.</w:t>
      </w:r>
    </w:p>
    <w:p w14:paraId="5A890A68" w14:textId="05748269" w:rsidR="00620A79" w:rsidRPr="00B67501" w:rsidRDefault="00620A79" w:rsidP="001160B8">
      <w:pPr>
        <w:pStyle w:val="ListParagraph"/>
        <w:numPr>
          <w:ilvl w:val="0"/>
          <w:numId w:val="11"/>
        </w:numPr>
        <w:spacing w:line="360" w:lineRule="auto"/>
        <w:jc w:val="both"/>
        <w:rPr>
          <w:bCs/>
          <w:sz w:val="24"/>
          <w:szCs w:val="24"/>
        </w:rPr>
      </w:pPr>
      <w:r w:rsidRPr="00B67501">
        <w:rPr>
          <w:bCs/>
          <w:sz w:val="24"/>
        </w:rPr>
        <w:t>To evaluate model performance using comprehensive metrics:</w:t>
      </w:r>
      <w:r w:rsidRPr="00B67501">
        <w:rPr>
          <w:bCs/>
          <w:sz w:val="24"/>
          <w:szCs w:val="24"/>
        </w:rPr>
        <w:t xml:space="preserve"> Assess the model using metrics such as accuracy, precision, recall, and F1-score to evaluate both classification performance and error minimization (i.e., reduction in false positives and false negatives).</w:t>
      </w:r>
    </w:p>
    <w:p w14:paraId="686EAA15" w14:textId="79C86F03" w:rsidR="00620A79" w:rsidRDefault="00620A79" w:rsidP="001160B8">
      <w:pPr>
        <w:pStyle w:val="ListParagraph"/>
        <w:numPr>
          <w:ilvl w:val="0"/>
          <w:numId w:val="11"/>
        </w:numPr>
        <w:spacing w:line="360" w:lineRule="auto"/>
        <w:jc w:val="both"/>
        <w:rPr>
          <w:sz w:val="24"/>
          <w:szCs w:val="24"/>
        </w:rPr>
      </w:pPr>
      <w:r w:rsidRPr="00B67501">
        <w:rPr>
          <w:bCs/>
          <w:sz w:val="24"/>
        </w:rPr>
        <w:t>To compare the proposed model with existing methods:</w:t>
      </w:r>
      <w:r w:rsidRPr="00B67501">
        <w:rPr>
          <w:bCs/>
          <w:sz w:val="24"/>
          <w:szCs w:val="24"/>
        </w:rPr>
        <w:t xml:space="preserve"> Benchmark the performance of the hybrid model against existing CNN-based and other state-of-the-art brain tumor </w:t>
      </w:r>
      <w:r w:rsidRPr="00B67501">
        <w:rPr>
          <w:bCs/>
          <w:sz w:val="24"/>
          <w:szCs w:val="24"/>
        </w:rPr>
        <w:lastRenderedPageBreak/>
        <w:t>detection models in terms of accuracy, efficiency, and generalization capability</w:t>
      </w:r>
      <w:r w:rsidRPr="00D40DAB">
        <w:rPr>
          <w:sz w:val="24"/>
          <w:szCs w:val="24"/>
        </w:rPr>
        <w:t>.</w:t>
      </w:r>
    </w:p>
    <w:p w14:paraId="76A617DE" w14:textId="77777777" w:rsidR="003F3C68" w:rsidRPr="003F3C68" w:rsidRDefault="003F3C68" w:rsidP="003F3C68">
      <w:pPr>
        <w:spacing w:line="360" w:lineRule="auto"/>
        <w:ind w:left="360"/>
        <w:jc w:val="both"/>
        <w:rPr>
          <w:sz w:val="24"/>
          <w:szCs w:val="24"/>
        </w:rPr>
      </w:pPr>
    </w:p>
    <w:p w14:paraId="787FD399" w14:textId="77777777" w:rsidR="00620A79" w:rsidRPr="00FE3EEF" w:rsidRDefault="00620A79" w:rsidP="00F46734">
      <w:pPr>
        <w:spacing w:line="360" w:lineRule="auto"/>
        <w:jc w:val="both"/>
        <w:rPr>
          <w:b/>
          <w:sz w:val="28"/>
          <w:szCs w:val="28"/>
        </w:rPr>
      </w:pPr>
      <w:r w:rsidRPr="00FE3EEF">
        <w:rPr>
          <w:b/>
          <w:sz w:val="28"/>
          <w:szCs w:val="28"/>
        </w:rPr>
        <w:t>5.3 Long-Term Objectives</w:t>
      </w:r>
    </w:p>
    <w:p w14:paraId="331125A2" w14:textId="589B2EC4" w:rsidR="00620A79" w:rsidRPr="00B67501" w:rsidRDefault="00620A79" w:rsidP="001160B8">
      <w:pPr>
        <w:pStyle w:val="ListParagraph"/>
        <w:numPr>
          <w:ilvl w:val="0"/>
          <w:numId w:val="12"/>
        </w:numPr>
        <w:spacing w:line="360" w:lineRule="auto"/>
        <w:jc w:val="both"/>
        <w:rPr>
          <w:bCs/>
          <w:sz w:val="24"/>
          <w:szCs w:val="24"/>
        </w:rPr>
      </w:pPr>
      <w:r w:rsidRPr="00B67501">
        <w:rPr>
          <w:bCs/>
          <w:sz w:val="24"/>
        </w:rPr>
        <w:t>To contribute to the field of medical image analysis:</w:t>
      </w:r>
      <w:r w:rsidRPr="00B67501">
        <w:rPr>
          <w:bCs/>
          <w:sz w:val="24"/>
          <w:szCs w:val="24"/>
        </w:rPr>
        <w:t xml:space="preserve"> Advance research in medical image analysis by presenting a more efficient and accurate method for brain tumor detection, with potential applications in detecting other forms of cancer or medical abnormalities.</w:t>
      </w:r>
    </w:p>
    <w:p w14:paraId="568420F6" w14:textId="34B09343" w:rsidR="00620A79" w:rsidRPr="00B67501" w:rsidRDefault="00620A79" w:rsidP="001160B8">
      <w:pPr>
        <w:pStyle w:val="ListParagraph"/>
        <w:numPr>
          <w:ilvl w:val="0"/>
          <w:numId w:val="12"/>
        </w:numPr>
        <w:spacing w:line="360" w:lineRule="auto"/>
        <w:jc w:val="both"/>
        <w:rPr>
          <w:bCs/>
          <w:sz w:val="24"/>
          <w:szCs w:val="24"/>
        </w:rPr>
      </w:pPr>
      <w:r w:rsidRPr="00B67501">
        <w:rPr>
          <w:bCs/>
          <w:sz w:val="24"/>
        </w:rPr>
        <w:t>To facilitate real-time tumor detection in clinical environments:</w:t>
      </w:r>
      <w:r w:rsidRPr="00B67501">
        <w:rPr>
          <w:bCs/>
          <w:sz w:val="24"/>
          <w:szCs w:val="24"/>
        </w:rPr>
        <w:t xml:space="preserve"> Enable real-time application of the hybrid model in clinical workflows to support timely diagnosis and decision-making, ultimately improving patient care and outcomes.</w:t>
      </w:r>
    </w:p>
    <w:p w14:paraId="3A741258" w14:textId="3DC93384" w:rsidR="00620A79" w:rsidRPr="00B67501" w:rsidRDefault="00620A79" w:rsidP="001160B8">
      <w:pPr>
        <w:pStyle w:val="ListParagraph"/>
        <w:numPr>
          <w:ilvl w:val="0"/>
          <w:numId w:val="12"/>
        </w:numPr>
        <w:spacing w:line="360" w:lineRule="auto"/>
        <w:jc w:val="both"/>
        <w:rPr>
          <w:bCs/>
          <w:sz w:val="24"/>
          <w:szCs w:val="24"/>
        </w:rPr>
      </w:pPr>
      <w:r w:rsidRPr="00B67501">
        <w:rPr>
          <w:bCs/>
          <w:sz w:val="24"/>
        </w:rPr>
        <w:t>To support future research on multi-modal data integration:</w:t>
      </w:r>
      <w:r w:rsidRPr="00B67501">
        <w:rPr>
          <w:bCs/>
          <w:sz w:val="24"/>
          <w:szCs w:val="24"/>
        </w:rPr>
        <w:t xml:space="preserve"> Lay the foundation for integrating additional data types (e.g., clinical, genomic, or other imaging data**) in future models to further enhance accuracy and robustness in brain tumor detection and classification.</w:t>
      </w:r>
    </w:p>
    <w:p w14:paraId="11F08BA5" w14:textId="77777777" w:rsidR="00620A79" w:rsidRPr="00B67501" w:rsidRDefault="00620A79" w:rsidP="00F46734">
      <w:pPr>
        <w:spacing w:line="360" w:lineRule="auto"/>
        <w:jc w:val="both"/>
        <w:rPr>
          <w:bCs/>
          <w:sz w:val="24"/>
          <w:szCs w:val="24"/>
        </w:rPr>
      </w:pPr>
    </w:p>
    <w:p w14:paraId="5429EBF7" w14:textId="77777777" w:rsidR="00620A79" w:rsidRPr="00B67501" w:rsidRDefault="00620A79" w:rsidP="00F46734">
      <w:pPr>
        <w:tabs>
          <w:tab w:val="left" w:pos="975"/>
        </w:tabs>
        <w:spacing w:line="360" w:lineRule="auto"/>
        <w:jc w:val="both"/>
        <w:rPr>
          <w:bCs/>
          <w:sz w:val="28"/>
          <w:szCs w:val="28"/>
        </w:rPr>
      </w:pPr>
    </w:p>
    <w:p w14:paraId="7F888D79" w14:textId="0B0FADB4" w:rsidR="00891F45" w:rsidRPr="00B67501" w:rsidRDefault="00620A79" w:rsidP="00141637">
      <w:pPr>
        <w:spacing w:line="360" w:lineRule="auto"/>
        <w:jc w:val="both"/>
        <w:rPr>
          <w:bCs/>
          <w:sz w:val="28"/>
          <w:szCs w:val="28"/>
        </w:rPr>
      </w:pPr>
      <w:r w:rsidRPr="00B67501">
        <w:rPr>
          <w:bCs/>
          <w:sz w:val="32"/>
          <w:szCs w:val="32"/>
        </w:rPr>
        <w:br w:type="page"/>
      </w:r>
    </w:p>
    <w:p w14:paraId="03D95BCA" w14:textId="1796640A" w:rsidR="00293BF8" w:rsidRDefault="00BA18FD" w:rsidP="004F5406">
      <w:pPr>
        <w:spacing w:line="360" w:lineRule="auto"/>
        <w:jc w:val="center"/>
        <w:rPr>
          <w:b/>
          <w:sz w:val="32"/>
          <w:szCs w:val="32"/>
        </w:rPr>
      </w:pPr>
      <w:r>
        <w:rPr>
          <w:b/>
          <w:sz w:val="32"/>
          <w:szCs w:val="32"/>
        </w:rPr>
        <w:lastRenderedPageBreak/>
        <w:t>CHAPTER-6</w:t>
      </w:r>
    </w:p>
    <w:p w14:paraId="5E630447" w14:textId="7B575E8E" w:rsidR="002D096C" w:rsidRDefault="00E3696B" w:rsidP="002D096C">
      <w:pPr>
        <w:spacing w:line="360" w:lineRule="auto"/>
        <w:jc w:val="center"/>
        <w:rPr>
          <w:b/>
          <w:sz w:val="32"/>
          <w:szCs w:val="32"/>
        </w:rPr>
      </w:pPr>
      <w:r>
        <w:rPr>
          <w:b/>
          <w:sz w:val="32"/>
          <w:szCs w:val="32"/>
        </w:rPr>
        <w:t xml:space="preserve">SYSTEM </w:t>
      </w:r>
      <w:r w:rsidR="00A9288B">
        <w:rPr>
          <w:b/>
          <w:sz w:val="32"/>
          <w:szCs w:val="32"/>
        </w:rPr>
        <w:t>DESIGN &amp; IMPLEMENTATION</w:t>
      </w:r>
    </w:p>
    <w:p w14:paraId="085E222B" w14:textId="3CCA09D5" w:rsidR="002D096C" w:rsidRDefault="002D096C" w:rsidP="002D096C">
      <w:pPr>
        <w:spacing w:line="360" w:lineRule="auto"/>
        <w:jc w:val="both"/>
        <w:rPr>
          <w:b/>
          <w:sz w:val="24"/>
          <w:szCs w:val="24"/>
        </w:rPr>
      </w:pPr>
      <w:r>
        <w:rPr>
          <w:b/>
          <w:bCs/>
          <w:color w:val="000000"/>
          <w:sz w:val="28"/>
          <w:szCs w:val="28"/>
          <w:lang w:val="en-IN" w:eastAsia="en-GB"/>
        </w:rPr>
        <w:t xml:space="preserve">6.1 </w:t>
      </w:r>
      <w:r w:rsidR="003C2336">
        <w:rPr>
          <w:b/>
          <w:bCs/>
          <w:color w:val="000000"/>
          <w:sz w:val="28"/>
          <w:szCs w:val="28"/>
          <w:lang w:val="en-IN" w:eastAsia="en-GB"/>
        </w:rPr>
        <w:t>S</w:t>
      </w:r>
      <w:r w:rsidR="003C2336" w:rsidRPr="009936BA">
        <w:rPr>
          <w:b/>
          <w:bCs/>
          <w:color w:val="000000"/>
          <w:sz w:val="28"/>
          <w:szCs w:val="28"/>
          <w:lang w:val="en-IN" w:eastAsia="en-GB"/>
        </w:rPr>
        <w:t>ystem Architecture</w:t>
      </w:r>
    </w:p>
    <w:p w14:paraId="10986678" w14:textId="5F1F3E15" w:rsidR="004F5406" w:rsidRPr="003C2336" w:rsidRDefault="002D096C" w:rsidP="004F5406">
      <w:pPr>
        <w:spacing w:line="360" w:lineRule="auto"/>
        <w:jc w:val="both"/>
        <w:rPr>
          <w:rFonts w:ascii="-webkit-standard" w:hAnsi="-webkit-standard"/>
          <w:color w:val="000000"/>
          <w:sz w:val="24"/>
          <w:szCs w:val="24"/>
          <w:lang w:val="en-IN"/>
        </w:rPr>
      </w:pPr>
      <w:r w:rsidRPr="002D096C">
        <w:rPr>
          <w:rFonts w:ascii="-webkit-standard" w:hAnsi="-webkit-standard"/>
          <w:color w:val="000000"/>
          <w:sz w:val="24"/>
          <w:szCs w:val="24"/>
          <w:lang w:val="en-IN"/>
        </w:rPr>
        <w:t>This chapter elaborates the design and implementation of the proposed hybrid model for brain activity classification in coma patients using EEG data. The system integrates advanced signal processing techniques—Continuous Wavelet Transform (CWT) and Continuous Stockwell Transform (CST)—with a Convolutional Neural Network (CNN) to provide accurate and efficient classification of EEG brain states. The architecture of the system is built with modular components and aims to support real-time data processing for clinical relevance. This chapter also discusses the software tools, hardware setup, data flow, and challenges encountered during implementation.</w:t>
      </w:r>
    </w:p>
    <w:p w14:paraId="2ED207F3" w14:textId="0A3C8C85" w:rsidR="009936BA" w:rsidRPr="002D096C" w:rsidRDefault="002D096C" w:rsidP="004F5406">
      <w:pPr>
        <w:spacing w:line="360" w:lineRule="auto"/>
        <w:jc w:val="both"/>
        <w:rPr>
          <w:color w:val="000000"/>
          <w:sz w:val="24"/>
          <w:szCs w:val="24"/>
          <w:lang w:val="en-IN" w:eastAsia="en-GB"/>
        </w:rPr>
      </w:pPr>
      <w:r w:rsidRPr="002D096C">
        <w:rPr>
          <w:color w:val="000000"/>
          <w:sz w:val="24"/>
          <w:szCs w:val="24"/>
          <w:lang w:val="en-IN" w:eastAsia="en-GB"/>
        </w:rPr>
        <w:t>The system architecture is organized into five interconnected layers that ensure smooth signal processing, feature extraction, and classification. Each layer plays a vital role in maintaining accuracy and performance.</w:t>
      </w:r>
    </w:p>
    <w:p w14:paraId="04787D56" w14:textId="77777777" w:rsidR="002D096C" w:rsidRPr="003C2336" w:rsidRDefault="002D096C" w:rsidP="001160B8">
      <w:pPr>
        <w:numPr>
          <w:ilvl w:val="0"/>
          <w:numId w:val="2"/>
        </w:numPr>
        <w:spacing w:line="360" w:lineRule="auto"/>
        <w:jc w:val="both"/>
        <w:rPr>
          <w:color w:val="000000"/>
          <w:lang w:eastAsia="en-GB"/>
        </w:rPr>
      </w:pPr>
      <w:r w:rsidRPr="003C2336">
        <w:rPr>
          <w:color w:val="000000"/>
          <w:sz w:val="24"/>
          <w:szCs w:val="24"/>
          <w:lang w:val="en-IN" w:eastAsia="en-GB"/>
        </w:rPr>
        <w:t xml:space="preserve">EEG </w:t>
      </w:r>
      <w:r w:rsidR="009936BA" w:rsidRPr="003C2336">
        <w:rPr>
          <w:color w:val="000000"/>
          <w:sz w:val="24"/>
          <w:szCs w:val="24"/>
          <w:lang w:val="en-IN" w:eastAsia="en-GB"/>
        </w:rPr>
        <w:t>Data Acquisition</w:t>
      </w:r>
      <w:r w:rsidR="004F5406" w:rsidRPr="003C2336">
        <w:rPr>
          <w:color w:val="000000"/>
          <w:sz w:val="24"/>
          <w:szCs w:val="24"/>
          <w:lang w:val="en-IN" w:eastAsia="en-GB"/>
        </w:rPr>
        <w:t xml:space="preserve">: </w:t>
      </w:r>
      <w:r w:rsidRPr="003C2336">
        <w:rPr>
          <w:color w:val="000000"/>
          <w:lang w:eastAsia="en-GB"/>
        </w:rPr>
        <w:t>This layer interfaces with EEG hardware systems such as clinical EEG caps equipped with 16–64 electrodes placed according to the 10–20 international standard. EEG data is collected at a sampling rate of 256 to 1024 Hz to capture both fast and slow brainwave patterns. In the context of coma patients, emphasis is placed on lower frequency bands (such as delta and theta) which are often indicative of unconsciousness. The data is recorded in real time or collected from EEG datasets for offline analysis. The raw signals represent the brain’s electrical activity and are continuously streamed into the system for analysis.</w:t>
      </w:r>
    </w:p>
    <w:p w14:paraId="52A3B74D" w14:textId="00C0BDF4" w:rsidR="009936BA" w:rsidRPr="003C2336" w:rsidRDefault="009936BA" w:rsidP="001160B8">
      <w:pPr>
        <w:numPr>
          <w:ilvl w:val="0"/>
          <w:numId w:val="2"/>
        </w:numPr>
        <w:spacing w:line="360" w:lineRule="auto"/>
        <w:jc w:val="both"/>
        <w:rPr>
          <w:color w:val="000000"/>
          <w:lang w:eastAsia="en-GB"/>
        </w:rPr>
      </w:pPr>
      <w:r w:rsidRPr="003C2336">
        <w:rPr>
          <w:color w:val="000000"/>
          <w:sz w:val="24"/>
          <w:szCs w:val="24"/>
          <w:lang w:val="en-IN" w:eastAsia="en-GB"/>
        </w:rPr>
        <w:t>Preprocessing Module:</w:t>
      </w:r>
      <w:r w:rsidR="004F5406" w:rsidRPr="003C2336">
        <w:rPr>
          <w:color w:val="000000"/>
          <w:sz w:val="28"/>
          <w:szCs w:val="28"/>
          <w:lang w:val="en-IN" w:eastAsia="en-GB"/>
        </w:rPr>
        <w:t xml:space="preserve"> </w:t>
      </w:r>
      <w:r w:rsidR="002D096C" w:rsidRPr="003C2336">
        <w:rPr>
          <w:color w:val="000000"/>
          <w:lang w:eastAsia="en-GB"/>
        </w:rPr>
        <w:t>Preprocessing is critical to ensure the quality of the EEG signals before further analysis. This layer applies several transformations to prepare the signal</w:t>
      </w:r>
      <w:r w:rsidRPr="003C2336">
        <w:rPr>
          <w:color w:val="000000"/>
          <w:sz w:val="24"/>
          <w:szCs w:val="24"/>
          <w:lang w:val="en-IN" w:eastAsia="en-GB"/>
        </w:rPr>
        <w:t>:</w:t>
      </w:r>
    </w:p>
    <w:p w14:paraId="1A80A871" w14:textId="77777777" w:rsidR="002D096C" w:rsidRPr="003C2336" w:rsidRDefault="002D096C" w:rsidP="001160B8">
      <w:pPr>
        <w:numPr>
          <w:ilvl w:val="1"/>
          <w:numId w:val="2"/>
        </w:numPr>
        <w:spacing w:line="360" w:lineRule="auto"/>
        <w:jc w:val="both"/>
        <w:rPr>
          <w:color w:val="000000"/>
          <w:lang w:eastAsia="en-GB"/>
        </w:rPr>
      </w:pPr>
      <w:r w:rsidRPr="003C2336">
        <w:rPr>
          <w:color w:val="000000"/>
          <w:lang w:eastAsia="en-GB"/>
        </w:rPr>
        <w:t>Bandpass Filtering (0.5–45 Hz):</w:t>
      </w:r>
      <w:r w:rsidRPr="003C2336">
        <w:rPr>
          <w:color w:val="000000"/>
          <w:sz w:val="24"/>
          <w:szCs w:val="24"/>
          <w:lang w:val="en-IN" w:eastAsia="en-GB"/>
        </w:rPr>
        <w:t xml:space="preserve"> </w:t>
      </w:r>
      <w:r w:rsidRPr="003C2336">
        <w:rPr>
          <w:color w:val="000000"/>
          <w:lang w:eastAsia="en-GB"/>
        </w:rPr>
        <w:t>Removes unwanted high- and low-frequency components such as muscle noise and DC offset.</w:t>
      </w:r>
    </w:p>
    <w:p w14:paraId="7500A307" w14:textId="77777777" w:rsidR="002D096C" w:rsidRPr="003C2336" w:rsidRDefault="002D096C" w:rsidP="001160B8">
      <w:pPr>
        <w:numPr>
          <w:ilvl w:val="1"/>
          <w:numId w:val="2"/>
        </w:numPr>
        <w:tabs>
          <w:tab w:val="num" w:pos="720"/>
        </w:tabs>
        <w:spacing w:line="360" w:lineRule="auto"/>
        <w:jc w:val="both"/>
        <w:rPr>
          <w:color w:val="000000"/>
          <w:lang w:eastAsia="en-GB"/>
        </w:rPr>
      </w:pPr>
      <w:r w:rsidRPr="003C2336">
        <w:rPr>
          <w:color w:val="000000"/>
          <w:sz w:val="24"/>
          <w:szCs w:val="24"/>
          <w:lang w:val="en-IN" w:eastAsia="en-GB"/>
        </w:rPr>
        <w:t xml:space="preserve">Artifact Removal with ICA: </w:t>
      </w:r>
      <w:r w:rsidRPr="003C2336">
        <w:rPr>
          <w:color w:val="000000"/>
          <w:sz w:val="24"/>
          <w:szCs w:val="24"/>
          <w:lang w:eastAsia="en-GB"/>
        </w:rPr>
        <w:t>Independent Component Analysis separates eye blinks, muscle movements, and ECG artifacts from the EEG signal.</w:t>
      </w:r>
    </w:p>
    <w:p w14:paraId="347B4C23" w14:textId="77777777" w:rsidR="002D096C" w:rsidRPr="003C2336" w:rsidRDefault="002D096C" w:rsidP="001160B8">
      <w:pPr>
        <w:widowControl/>
        <w:numPr>
          <w:ilvl w:val="1"/>
          <w:numId w:val="2"/>
        </w:numPr>
        <w:tabs>
          <w:tab w:val="num" w:pos="720"/>
        </w:tabs>
        <w:autoSpaceDE/>
        <w:autoSpaceDN/>
        <w:spacing w:before="100" w:beforeAutospacing="1" w:after="100" w:afterAutospacing="1" w:line="360" w:lineRule="auto"/>
        <w:jc w:val="both"/>
        <w:rPr>
          <w:color w:val="000000"/>
          <w:sz w:val="24"/>
          <w:szCs w:val="24"/>
          <w:lang w:val="en-IN" w:eastAsia="en-GB"/>
        </w:rPr>
      </w:pPr>
      <w:r w:rsidRPr="003C2336">
        <w:rPr>
          <w:color w:val="000000"/>
          <w:sz w:val="24"/>
          <w:szCs w:val="24"/>
          <w:lang w:val="en-IN" w:eastAsia="en-GB"/>
        </w:rPr>
        <w:t>Normalization: Standardizes signal amplitudes across channels and sessions, allowing for better model generalization.</w:t>
      </w:r>
    </w:p>
    <w:p w14:paraId="28D9204B" w14:textId="11141004" w:rsidR="00C57B9F" w:rsidRPr="003C2336" w:rsidRDefault="002D096C" w:rsidP="001160B8">
      <w:pPr>
        <w:widowControl/>
        <w:numPr>
          <w:ilvl w:val="1"/>
          <w:numId w:val="2"/>
        </w:numPr>
        <w:tabs>
          <w:tab w:val="num" w:pos="720"/>
        </w:tabs>
        <w:autoSpaceDE/>
        <w:autoSpaceDN/>
        <w:spacing w:before="100" w:beforeAutospacing="1" w:after="100" w:afterAutospacing="1" w:line="360" w:lineRule="auto"/>
        <w:jc w:val="both"/>
        <w:rPr>
          <w:color w:val="000000"/>
          <w:sz w:val="24"/>
          <w:szCs w:val="24"/>
          <w:lang w:val="en-IN" w:eastAsia="en-GB"/>
        </w:rPr>
      </w:pPr>
      <w:r w:rsidRPr="003C2336">
        <w:rPr>
          <w:color w:val="000000"/>
          <w:sz w:val="24"/>
          <w:szCs w:val="24"/>
          <w:lang w:val="en-IN" w:eastAsia="en-GB"/>
        </w:rPr>
        <w:t>Segmentation: Breaks the continuous signal into uniform time windows (e.g., 2-second epochs), enabling consistent input sizes for time-frequency transformation and classification.</w:t>
      </w:r>
    </w:p>
    <w:p w14:paraId="71BABFC6" w14:textId="77777777" w:rsidR="002D096C" w:rsidRPr="003C2336" w:rsidRDefault="002D096C" w:rsidP="002D096C">
      <w:pPr>
        <w:pStyle w:val="NormalWeb"/>
      </w:pPr>
      <w:r w:rsidRPr="003C2336">
        <w:lastRenderedPageBreak/>
        <w:t>This layer ensures that only clean, normalized EEG data proceeds to feature extraction, significantly improving classification accuracy.</w:t>
      </w:r>
    </w:p>
    <w:p w14:paraId="69898401" w14:textId="77777777" w:rsidR="002E7F22" w:rsidRPr="003C2336" w:rsidRDefault="009936BA" w:rsidP="001160B8">
      <w:pPr>
        <w:numPr>
          <w:ilvl w:val="0"/>
          <w:numId w:val="2"/>
        </w:numPr>
        <w:spacing w:line="360" w:lineRule="auto"/>
        <w:jc w:val="both"/>
        <w:rPr>
          <w:color w:val="000000"/>
          <w:lang w:eastAsia="en-GB"/>
        </w:rPr>
      </w:pPr>
      <w:r w:rsidRPr="003C2336">
        <w:rPr>
          <w:color w:val="000000"/>
          <w:sz w:val="24"/>
          <w:szCs w:val="24"/>
          <w:lang w:val="en-IN" w:eastAsia="en-GB"/>
        </w:rPr>
        <w:t>Feature Extraction</w:t>
      </w:r>
      <w:r w:rsidR="004B1E27" w:rsidRPr="003C2336">
        <w:rPr>
          <w:color w:val="000000"/>
          <w:sz w:val="24"/>
          <w:szCs w:val="24"/>
          <w:lang w:val="en-IN" w:eastAsia="en-GB"/>
        </w:rPr>
        <w:t xml:space="preserve">: </w:t>
      </w:r>
      <w:r w:rsidR="002D096C" w:rsidRPr="003C2336">
        <w:rPr>
          <w:color w:val="000000"/>
          <w:lang w:eastAsia="en-GB"/>
        </w:rPr>
        <w:t>The cleaned EEG segments undergo transformation through both the CWT and CST methods:</w:t>
      </w:r>
    </w:p>
    <w:p w14:paraId="4A82E1F3" w14:textId="77777777" w:rsidR="002E7F22" w:rsidRPr="003C2336" w:rsidRDefault="002D096C" w:rsidP="001160B8">
      <w:pPr>
        <w:pStyle w:val="ListParagraph"/>
        <w:numPr>
          <w:ilvl w:val="0"/>
          <w:numId w:val="13"/>
        </w:numPr>
        <w:spacing w:line="360" w:lineRule="auto"/>
        <w:jc w:val="both"/>
        <w:rPr>
          <w:color w:val="000000"/>
          <w:lang w:eastAsia="en-GB"/>
        </w:rPr>
      </w:pPr>
      <w:r w:rsidRPr="003C2336">
        <w:rPr>
          <w:color w:val="000000"/>
          <w:sz w:val="24"/>
          <w:szCs w:val="24"/>
          <w:lang w:val="en-IN" w:eastAsia="en-GB"/>
        </w:rPr>
        <w:t>Continuous Wavelet Transform (CWT) decomposes the EEG into time-frequency space, using wavelet functions to analyze localized signal patterns across multiple scales. It isolates important features in the delta (0.5–4 Hz), theta (4–8 Hz), alpha (8–13 Hz), beta (13–30 Hz), and gamma (30–100 Hz) bands.</w:t>
      </w:r>
    </w:p>
    <w:p w14:paraId="3DA46A71" w14:textId="30DDDD63" w:rsidR="002D096C" w:rsidRPr="003C2336" w:rsidRDefault="002D096C" w:rsidP="001160B8">
      <w:pPr>
        <w:pStyle w:val="ListParagraph"/>
        <w:numPr>
          <w:ilvl w:val="0"/>
          <w:numId w:val="13"/>
        </w:numPr>
        <w:spacing w:line="360" w:lineRule="auto"/>
        <w:jc w:val="both"/>
        <w:rPr>
          <w:color w:val="000000"/>
          <w:lang w:eastAsia="en-GB"/>
        </w:rPr>
      </w:pPr>
      <w:r w:rsidRPr="003C2336">
        <w:rPr>
          <w:color w:val="000000"/>
          <w:sz w:val="24"/>
          <w:szCs w:val="24"/>
          <w:lang w:val="en-IN" w:eastAsia="en-GB"/>
        </w:rPr>
        <w:t>Continuous Stockwell Transform (CST) builds on CWT by preserving phase information and enhancing spectral resolution. CST is especially useful in capturing transient signal changes and sharp transitions indicative of changes in brain state.</w:t>
      </w:r>
    </w:p>
    <w:p w14:paraId="5DCC3133" w14:textId="6E527418" w:rsidR="009936BA" w:rsidRPr="003C2336" w:rsidRDefault="002D096C" w:rsidP="002E7F22">
      <w:pPr>
        <w:spacing w:line="360" w:lineRule="auto"/>
        <w:jc w:val="both"/>
        <w:rPr>
          <w:color w:val="000000"/>
          <w:lang w:eastAsia="en-GB"/>
        </w:rPr>
      </w:pPr>
      <w:r w:rsidRPr="003C2336">
        <w:rPr>
          <w:color w:val="000000"/>
          <w:sz w:val="24"/>
          <w:szCs w:val="24"/>
          <w:lang w:val="en-IN" w:eastAsia="en-GB"/>
        </w:rPr>
        <w:t>The outputs from these transforms are 2D matrices representing time on one axis and frequency on the other. These matrices serve as structured inputs to the CNN classifier.</w:t>
      </w:r>
    </w:p>
    <w:p w14:paraId="58C37235" w14:textId="77777777" w:rsidR="002E7F22" w:rsidRPr="003C2336" w:rsidRDefault="009936BA" w:rsidP="001160B8">
      <w:pPr>
        <w:numPr>
          <w:ilvl w:val="0"/>
          <w:numId w:val="2"/>
        </w:numPr>
        <w:spacing w:line="360" w:lineRule="auto"/>
        <w:jc w:val="both"/>
        <w:rPr>
          <w:color w:val="000000"/>
          <w:lang w:eastAsia="en-GB"/>
        </w:rPr>
      </w:pPr>
      <w:r w:rsidRPr="003C2336">
        <w:rPr>
          <w:color w:val="000000"/>
          <w:sz w:val="24"/>
          <w:szCs w:val="24"/>
          <w:lang w:val="en-IN" w:eastAsia="en-GB"/>
        </w:rPr>
        <w:t>Classification Using CNN</w:t>
      </w:r>
      <w:r w:rsidRPr="003C2336">
        <w:rPr>
          <w:color w:val="000000"/>
          <w:sz w:val="28"/>
          <w:szCs w:val="28"/>
          <w:lang w:val="en-IN" w:eastAsia="en-GB"/>
        </w:rPr>
        <w:t>:</w:t>
      </w:r>
      <w:r w:rsidR="004B1E27" w:rsidRPr="003C2336">
        <w:rPr>
          <w:color w:val="000000"/>
          <w:sz w:val="24"/>
          <w:szCs w:val="24"/>
          <w:lang w:val="en-IN" w:eastAsia="en-GB"/>
        </w:rPr>
        <w:t xml:space="preserve"> </w:t>
      </w:r>
      <w:r w:rsidR="002E7F22" w:rsidRPr="003C2336">
        <w:rPr>
          <w:color w:val="000000"/>
          <w:lang w:eastAsia="en-GB"/>
        </w:rPr>
        <w:t>The CNN takes the time-frequency feature maps and learns to classify the brain activity into predefined states. The CNN model includes:</w:t>
      </w:r>
    </w:p>
    <w:p w14:paraId="3B8C09F0" w14:textId="411B8B80" w:rsidR="002E7F22" w:rsidRPr="003C2336" w:rsidRDefault="002E7F22" w:rsidP="001160B8">
      <w:pPr>
        <w:pStyle w:val="ListParagraph"/>
        <w:numPr>
          <w:ilvl w:val="0"/>
          <w:numId w:val="14"/>
        </w:numPr>
        <w:spacing w:line="360" w:lineRule="auto"/>
        <w:jc w:val="both"/>
        <w:rPr>
          <w:color w:val="000000"/>
          <w:lang w:eastAsia="en-GB"/>
        </w:rPr>
      </w:pPr>
      <w:r w:rsidRPr="003C2336">
        <w:rPr>
          <w:color w:val="000000"/>
          <w:sz w:val="24"/>
          <w:szCs w:val="24"/>
          <w:lang w:val="en-IN" w:eastAsia="en-GB"/>
        </w:rPr>
        <w:t>Convolutional Layers: Detect spatial and spectral patterns from the feature maps.</w:t>
      </w:r>
    </w:p>
    <w:p w14:paraId="5ACF35CF" w14:textId="77777777" w:rsidR="002E7F22" w:rsidRPr="003C2336" w:rsidRDefault="002E7F22" w:rsidP="001160B8">
      <w:pPr>
        <w:pStyle w:val="ListParagraph"/>
        <w:widowControl/>
        <w:numPr>
          <w:ilvl w:val="0"/>
          <w:numId w:val="14"/>
        </w:numPr>
        <w:autoSpaceDE/>
        <w:autoSpaceDN/>
        <w:spacing w:before="100" w:beforeAutospacing="1" w:after="100" w:afterAutospacing="1" w:line="360" w:lineRule="auto"/>
        <w:jc w:val="both"/>
        <w:rPr>
          <w:color w:val="000000"/>
          <w:sz w:val="24"/>
          <w:szCs w:val="24"/>
          <w:lang w:val="en-IN" w:eastAsia="en-GB"/>
        </w:rPr>
      </w:pPr>
      <w:r w:rsidRPr="003C2336">
        <w:rPr>
          <w:color w:val="000000"/>
          <w:sz w:val="24"/>
          <w:szCs w:val="24"/>
          <w:lang w:val="en-IN" w:eastAsia="en-GB"/>
        </w:rPr>
        <w:t>ReLU Activation: Introduces non-linearity for deeper pattern recognition.</w:t>
      </w:r>
    </w:p>
    <w:p w14:paraId="5A50297A" w14:textId="77777777" w:rsidR="002E7F22" w:rsidRPr="003C2336" w:rsidRDefault="002E7F22" w:rsidP="001160B8">
      <w:pPr>
        <w:pStyle w:val="ListParagraph"/>
        <w:widowControl/>
        <w:numPr>
          <w:ilvl w:val="0"/>
          <w:numId w:val="14"/>
        </w:numPr>
        <w:autoSpaceDE/>
        <w:autoSpaceDN/>
        <w:spacing w:before="100" w:beforeAutospacing="1" w:after="100" w:afterAutospacing="1" w:line="360" w:lineRule="auto"/>
        <w:jc w:val="both"/>
        <w:rPr>
          <w:color w:val="000000"/>
          <w:sz w:val="24"/>
          <w:szCs w:val="24"/>
          <w:lang w:val="en-IN" w:eastAsia="en-GB"/>
        </w:rPr>
      </w:pPr>
      <w:r w:rsidRPr="003C2336">
        <w:rPr>
          <w:color w:val="000000"/>
          <w:sz w:val="24"/>
          <w:szCs w:val="24"/>
          <w:lang w:val="en-IN" w:eastAsia="en-GB"/>
        </w:rPr>
        <w:t>Pooling Layers: Reduce matrix dimensions while retaining key features.</w:t>
      </w:r>
    </w:p>
    <w:p w14:paraId="50542102" w14:textId="77777777" w:rsidR="002E7F22" w:rsidRPr="003C2336" w:rsidRDefault="002E7F22" w:rsidP="001160B8">
      <w:pPr>
        <w:pStyle w:val="ListParagraph"/>
        <w:widowControl/>
        <w:numPr>
          <w:ilvl w:val="0"/>
          <w:numId w:val="14"/>
        </w:numPr>
        <w:autoSpaceDE/>
        <w:autoSpaceDN/>
        <w:spacing w:before="100" w:beforeAutospacing="1" w:after="100" w:afterAutospacing="1" w:line="360" w:lineRule="auto"/>
        <w:jc w:val="both"/>
        <w:rPr>
          <w:color w:val="000000"/>
          <w:sz w:val="24"/>
          <w:szCs w:val="24"/>
          <w:lang w:val="en-IN" w:eastAsia="en-GB"/>
        </w:rPr>
      </w:pPr>
      <w:r w:rsidRPr="003C2336">
        <w:rPr>
          <w:color w:val="000000"/>
          <w:sz w:val="24"/>
          <w:szCs w:val="24"/>
          <w:lang w:val="en-IN" w:eastAsia="en-GB"/>
        </w:rPr>
        <w:t>Dropout Layers: Prevent overfitting by randomly dropping connections during training.</w:t>
      </w:r>
    </w:p>
    <w:p w14:paraId="468334F3" w14:textId="77777777" w:rsidR="002E7F22" w:rsidRPr="003C2336" w:rsidRDefault="002E7F22" w:rsidP="001160B8">
      <w:pPr>
        <w:pStyle w:val="ListParagraph"/>
        <w:widowControl/>
        <w:numPr>
          <w:ilvl w:val="0"/>
          <w:numId w:val="14"/>
        </w:numPr>
        <w:autoSpaceDE/>
        <w:autoSpaceDN/>
        <w:spacing w:before="100" w:beforeAutospacing="1" w:after="100" w:afterAutospacing="1" w:line="360" w:lineRule="auto"/>
        <w:jc w:val="both"/>
        <w:rPr>
          <w:color w:val="000000"/>
          <w:sz w:val="24"/>
          <w:szCs w:val="24"/>
          <w:lang w:val="en-IN" w:eastAsia="en-GB"/>
        </w:rPr>
      </w:pPr>
      <w:r w:rsidRPr="003C2336">
        <w:rPr>
          <w:color w:val="000000"/>
          <w:sz w:val="24"/>
          <w:szCs w:val="24"/>
          <w:lang w:val="en-IN" w:eastAsia="en-GB"/>
        </w:rPr>
        <w:t>Fully Connected Layers: Aggregate the learned features and perform high-level decision-making.</w:t>
      </w:r>
    </w:p>
    <w:p w14:paraId="52DF47B8" w14:textId="7C6481DE" w:rsidR="002E7F22" w:rsidRPr="003C2336" w:rsidRDefault="002E7F22" w:rsidP="001160B8">
      <w:pPr>
        <w:pStyle w:val="ListParagraph"/>
        <w:widowControl/>
        <w:numPr>
          <w:ilvl w:val="0"/>
          <w:numId w:val="14"/>
        </w:numPr>
        <w:autoSpaceDE/>
        <w:autoSpaceDN/>
        <w:spacing w:before="100" w:beforeAutospacing="1" w:after="100" w:afterAutospacing="1" w:line="360" w:lineRule="auto"/>
        <w:jc w:val="both"/>
        <w:rPr>
          <w:color w:val="000000"/>
          <w:sz w:val="24"/>
          <w:szCs w:val="24"/>
          <w:lang w:val="en-IN" w:eastAsia="en-GB"/>
        </w:rPr>
      </w:pPr>
      <w:r w:rsidRPr="003C2336">
        <w:rPr>
          <w:color w:val="000000"/>
          <w:sz w:val="24"/>
          <w:szCs w:val="24"/>
          <w:lang w:val="en-IN" w:eastAsia="en-GB"/>
        </w:rPr>
        <w:t>Softmax Output Layer: Classifies the input into three states — "alive," "inactive," or "brain activity present" — and outputs probability scores for each class.</w:t>
      </w:r>
    </w:p>
    <w:p w14:paraId="2B2E1D91" w14:textId="77777777" w:rsidR="002E7F22" w:rsidRPr="003C2336" w:rsidRDefault="009936BA" w:rsidP="001160B8">
      <w:pPr>
        <w:numPr>
          <w:ilvl w:val="0"/>
          <w:numId w:val="2"/>
        </w:numPr>
        <w:spacing w:line="360" w:lineRule="auto"/>
        <w:jc w:val="both"/>
        <w:rPr>
          <w:color w:val="000000"/>
          <w:lang w:eastAsia="en-GB"/>
        </w:rPr>
      </w:pPr>
      <w:r w:rsidRPr="003C2336">
        <w:rPr>
          <w:color w:val="000000"/>
          <w:sz w:val="24"/>
          <w:szCs w:val="24"/>
          <w:lang w:val="en-IN" w:eastAsia="en-GB"/>
        </w:rPr>
        <w:t xml:space="preserve">Output Layer and </w:t>
      </w:r>
      <w:r w:rsidR="002E7F22" w:rsidRPr="003C2336">
        <w:rPr>
          <w:color w:val="000000"/>
          <w:sz w:val="24"/>
          <w:szCs w:val="24"/>
          <w:lang w:val="en-IN" w:eastAsia="en-GB"/>
        </w:rPr>
        <w:t>Visualization</w:t>
      </w:r>
      <w:r w:rsidR="004B1E27" w:rsidRPr="003C2336">
        <w:rPr>
          <w:color w:val="000000"/>
          <w:sz w:val="24"/>
          <w:szCs w:val="24"/>
          <w:lang w:val="en-IN" w:eastAsia="en-GB"/>
        </w:rPr>
        <w:t xml:space="preserve">: </w:t>
      </w:r>
      <w:r w:rsidR="002E7F22" w:rsidRPr="003C2336">
        <w:rPr>
          <w:color w:val="000000"/>
          <w:lang w:eastAsia="en-GB"/>
        </w:rPr>
        <w:t>The classified outputs are displayed on a real-time dashboard. The system provides:</w:t>
      </w:r>
    </w:p>
    <w:p w14:paraId="306EC751" w14:textId="3B705E8C" w:rsidR="002E7F22" w:rsidRPr="003C2336" w:rsidRDefault="002E7F22" w:rsidP="001160B8">
      <w:pPr>
        <w:pStyle w:val="ListParagraph"/>
        <w:numPr>
          <w:ilvl w:val="0"/>
          <w:numId w:val="15"/>
        </w:numPr>
        <w:spacing w:line="360" w:lineRule="auto"/>
        <w:jc w:val="both"/>
        <w:rPr>
          <w:color w:val="000000"/>
          <w:lang w:eastAsia="en-GB"/>
        </w:rPr>
      </w:pPr>
      <w:r w:rsidRPr="003C2336">
        <w:rPr>
          <w:color w:val="000000"/>
          <w:sz w:val="24"/>
          <w:szCs w:val="24"/>
          <w:lang w:val="en-IN" w:eastAsia="en-GB"/>
        </w:rPr>
        <w:t>Class prediction with probability scores</w:t>
      </w:r>
    </w:p>
    <w:p w14:paraId="62FA39C4" w14:textId="77777777" w:rsidR="002E7F22" w:rsidRPr="003C2336" w:rsidRDefault="002E7F22" w:rsidP="001160B8">
      <w:pPr>
        <w:pStyle w:val="ListParagraph"/>
        <w:widowControl/>
        <w:numPr>
          <w:ilvl w:val="0"/>
          <w:numId w:val="15"/>
        </w:numPr>
        <w:autoSpaceDE/>
        <w:autoSpaceDN/>
        <w:spacing w:before="100" w:beforeAutospacing="1" w:after="100" w:afterAutospacing="1" w:line="360" w:lineRule="auto"/>
        <w:jc w:val="both"/>
        <w:rPr>
          <w:color w:val="000000"/>
          <w:sz w:val="24"/>
          <w:szCs w:val="24"/>
          <w:lang w:val="en-IN" w:eastAsia="en-GB"/>
        </w:rPr>
      </w:pPr>
      <w:r w:rsidRPr="003C2336">
        <w:rPr>
          <w:color w:val="000000"/>
          <w:sz w:val="24"/>
          <w:szCs w:val="24"/>
          <w:lang w:val="en-IN" w:eastAsia="en-GB"/>
        </w:rPr>
        <w:t>Visualization of EEG waveforms and heatmaps of feature maps</w:t>
      </w:r>
    </w:p>
    <w:p w14:paraId="3486F742" w14:textId="77777777" w:rsidR="002E7F22" w:rsidRPr="003C2336" w:rsidRDefault="002E7F22" w:rsidP="001160B8">
      <w:pPr>
        <w:pStyle w:val="ListParagraph"/>
        <w:widowControl/>
        <w:numPr>
          <w:ilvl w:val="0"/>
          <w:numId w:val="15"/>
        </w:numPr>
        <w:autoSpaceDE/>
        <w:autoSpaceDN/>
        <w:spacing w:before="100" w:beforeAutospacing="1" w:after="100" w:afterAutospacing="1" w:line="360" w:lineRule="auto"/>
        <w:jc w:val="both"/>
        <w:rPr>
          <w:color w:val="000000"/>
          <w:sz w:val="24"/>
          <w:szCs w:val="24"/>
          <w:lang w:val="en-IN" w:eastAsia="en-GB"/>
        </w:rPr>
      </w:pPr>
      <w:r w:rsidRPr="003C2336">
        <w:rPr>
          <w:color w:val="000000"/>
          <w:sz w:val="24"/>
          <w:szCs w:val="24"/>
          <w:lang w:val="en-IN" w:eastAsia="en-GB"/>
        </w:rPr>
        <w:t>Time-series plots showing classification trends over monitoring sessions</w:t>
      </w:r>
    </w:p>
    <w:p w14:paraId="33CBD2C5" w14:textId="77777777" w:rsidR="002E7F22" w:rsidRPr="003C2336" w:rsidRDefault="002E7F22" w:rsidP="001160B8">
      <w:pPr>
        <w:pStyle w:val="ListParagraph"/>
        <w:widowControl/>
        <w:numPr>
          <w:ilvl w:val="0"/>
          <w:numId w:val="15"/>
        </w:numPr>
        <w:autoSpaceDE/>
        <w:autoSpaceDN/>
        <w:spacing w:before="100" w:beforeAutospacing="1" w:after="100" w:afterAutospacing="1" w:line="360" w:lineRule="auto"/>
        <w:jc w:val="both"/>
        <w:rPr>
          <w:color w:val="000000"/>
          <w:sz w:val="24"/>
          <w:szCs w:val="24"/>
          <w:lang w:val="en-IN" w:eastAsia="en-GB"/>
        </w:rPr>
      </w:pPr>
      <w:r w:rsidRPr="003C2336">
        <w:rPr>
          <w:color w:val="000000"/>
          <w:sz w:val="24"/>
          <w:szCs w:val="24"/>
          <w:lang w:val="en-IN" w:eastAsia="en-GB"/>
        </w:rPr>
        <w:t>Logging of results for later review and report generation</w:t>
      </w:r>
    </w:p>
    <w:p w14:paraId="256C031F" w14:textId="56D498F4" w:rsidR="004B1E27" w:rsidRPr="003757B7" w:rsidRDefault="009936BA" w:rsidP="003757B7">
      <w:pPr>
        <w:pStyle w:val="ListParagraph"/>
        <w:widowControl/>
        <w:numPr>
          <w:ilvl w:val="1"/>
          <w:numId w:val="45"/>
        </w:numPr>
        <w:autoSpaceDE/>
        <w:autoSpaceDN/>
        <w:spacing w:before="100" w:beforeAutospacing="1" w:after="100" w:afterAutospacing="1" w:line="360" w:lineRule="auto"/>
        <w:jc w:val="both"/>
        <w:outlineLvl w:val="3"/>
        <w:rPr>
          <w:b/>
          <w:bCs/>
          <w:color w:val="000000"/>
          <w:sz w:val="28"/>
          <w:szCs w:val="28"/>
          <w:lang w:val="en-IN" w:eastAsia="en-GB"/>
        </w:rPr>
      </w:pPr>
      <w:r w:rsidRPr="003757B7">
        <w:rPr>
          <w:b/>
          <w:bCs/>
          <w:color w:val="000000"/>
          <w:sz w:val="28"/>
          <w:szCs w:val="28"/>
          <w:lang w:val="en-IN" w:eastAsia="en-GB"/>
        </w:rPr>
        <w:lastRenderedPageBreak/>
        <w:t>Software Implementation</w:t>
      </w:r>
    </w:p>
    <w:p w14:paraId="0C73305F" w14:textId="77777777" w:rsidR="003757B7" w:rsidRDefault="002E7F22" w:rsidP="003757B7">
      <w:pPr>
        <w:widowControl/>
        <w:autoSpaceDE/>
        <w:autoSpaceDN/>
        <w:spacing w:before="100" w:beforeAutospacing="1" w:after="100" w:afterAutospacing="1" w:line="360" w:lineRule="auto"/>
        <w:jc w:val="both"/>
        <w:outlineLvl w:val="3"/>
        <w:rPr>
          <w:color w:val="000000"/>
          <w:sz w:val="24"/>
          <w:szCs w:val="24"/>
          <w:lang w:val="en-IN" w:eastAsia="en-GB"/>
        </w:rPr>
      </w:pPr>
      <w:r w:rsidRPr="002E7F22">
        <w:rPr>
          <w:color w:val="000000"/>
          <w:sz w:val="24"/>
          <w:szCs w:val="24"/>
          <w:lang w:val="en-IN" w:eastAsia="en-GB"/>
        </w:rPr>
        <w:t>The software environment is crucial for the development, execution, and analysis of the complex algorithms involved in this project. MATLAB R2022b has been identified as the primary software due to its robust capabilities in handling mathematical computations, signal processing, and machine learning tasks.</w:t>
      </w:r>
    </w:p>
    <w:p w14:paraId="420C47C8" w14:textId="329FE949" w:rsidR="002E7F22" w:rsidRPr="00547C2D" w:rsidRDefault="002E7F22" w:rsidP="00547C2D">
      <w:pPr>
        <w:pStyle w:val="ListParagraph"/>
        <w:widowControl/>
        <w:numPr>
          <w:ilvl w:val="0"/>
          <w:numId w:val="46"/>
        </w:numPr>
        <w:autoSpaceDE/>
        <w:autoSpaceDN/>
        <w:spacing w:before="100" w:beforeAutospacing="1" w:after="100" w:afterAutospacing="1" w:line="360" w:lineRule="auto"/>
        <w:jc w:val="both"/>
        <w:outlineLvl w:val="3"/>
        <w:rPr>
          <w:color w:val="000000"/>
          <w:sz w:val="24"/>
          <w:szCs w:val="24"/>
          <w:lang w:val="en-IN" w:eastAsia="en-GB"/>
        </w:rPr>
      </w:pPr>
      <w:r w:rsidRPr="00547C2D">
        <w:rPr>
          <w:b/>
          <w:bCs/>
          <w:color w:val="000000"/>
          <w:sz w:val="24"/>
          <w:szCs w:val="24"/>
          <w:lang w:val="en-IN" w:eastAsia="en-GB"/>
        </w:rPr>
        <w:t>MATLAB R2022b</w:t>
      </w:r>
    </w:p>
    <w:p w14:paraId="6C2A9434" w14:textId="77777777" w:rsidR="002E7F22" w:rsidRPr="002E7F22" w:rsidRDefault="002E7F22" w:rsidP="00A25BDA">
      <w:pPr>
        <w:widowControl/>
        <w:numPr>
          <w:ilvl w:val="1"/>
          <w:numId w:val="16"/>
        </w:numPr>
        <w:autoSpaceDE/>
        <w:autoSpaceDN/>
        <w:spacing w:before="100" w:beforeAutospacing="1" w:after="100" w:afterAutospacing="1" w:line="360" w:lineRule="auto"/>
        <w:ind w:left="1182"/>
        <w:jc w:val="both"/>
        <w:outlineLvl w:val="3"/>
        <w:rPr>
          <w:color w:val="000000"/>
          <w:sz w:val="24"/>
          <w:szCs w:val="24"/>
          <w:lang w:val="en-IN" w:eastAsia="en-GB"/>
        </w:rPr>
      </w:pPr>
      <w:r w:rsidRPr="002E7F22">
        <w:rPr>
          <w:color w:val="000000"/>
          <w:sz w:val="24"/>
          <w:szCs w:val="24"/>
          <w:lang w:val="en-IN" w:eastAsia="en-GB"/>
        </w:rPr>
        <w:t>MATLAB is a high-level language and interactive environment that is extensively used for numerical computation, data analysis, and algorithm development.</w:t>
      </w:r>
    </w:p>
    <w:p w14:paraId="388472D9" w14:textId="77777777" w:rsidR="002E7F22" w:rsidRPr="002E7F22" w:rsidRDefault="002E7F22" w:rsidP="00A25BDA">
      <w:pPr>
        <w:widowControl/>
        <w:numPr>
          <w:ilvl w:val="1"/>
          <w:numId w:val="16"/>
        </w:numPr>
        <w:autoSpaceDE/>
        <w:autoSpaceDN/>
        <w:spacing w:before="100" w:beforeAutospacing="1" w:after="100" w:afterAutospacing="1" w:line="360" w:lineRule="auto"/>
        <w:ind w:left="1182"/>
        <w:jc w:val="both"/>
        <w:outlineLvl w:val="3"/>
        <w:rPr>
          <w:color w:val="000000"/>
          <w:sz w:val="24"/>
          <w:szCs w:val="24"/>
          <w:lang w:val="en-IN" w:eastAsia="en-GB"/>
        </w:rPr>
      </w:pPr>
      <w:r w:rsidRPr="002E7F22">
        <w:rPr>
          <w:color w:val="000000"/>
          <w:sz w:val="24"/>
          <w:szCs w:val="24"/>
          <w:lang w:val="en-IN" w:eastAsia="en-GB"/>
        </w:rPr>
        <w:t>The choice of MATLAB R2022b is primarily driven by its comprehensive suite of tools and libraries that are essential for the proposed methodology.</w:t>
      </w:r>
    </w:p>
    <w:p w14:paraId="4C36AE4C" w14:textId="77777777" w:rsidR="002E7F22" w:rsidRPr="002E7F22" w:rsidRDefault="002E7F22" w:rsidP="00A25BDA">
      <w:pPr>
        <w:widowControl/>
        <w:numPr>
          <w:ilvl w:val="1"/>
          <w:numId w:val="16"/>
        </w:numPr>
        <w:autoSpaceDE/>
        <w:autoSpaceDN/>
        <w:spacing w:before="100" w:beforeAutospacing="1" w:after="100" w:afterAutospacing="1" w:line="360" w:lineRule="auto"/>
        <w:ind w:left="1182"/>
        <w:jc w:val="both"/>
        <w:outlineLvl w:val="3"/>
        <w:rPr>
          <w:color w:val="000000"/>
          <w:sz w:val="24"/>
          <w:szCs w:val="24"/>
          <w:lang w:val="en-IN" w:eastAsia="en-GB"/>
        </w:rPr>
      </w:pPr>
      <w:r w:rsidRPr="002E7F22">
        <w:rPr>
          <w:color w:val="000000"/>
          <w:sz w:val="24"/>
          <w:szCs w:val="24"/>
          <w:lang w:val="en-IN" w:eastAsia="en-GB"/>
        </w:rPr>
        <w:t>Key reasons for selecting MATLAB include:</w:t>
      </w:r>
    </w:p>
    <w:p w14:paraId="68C96DAD" w14:textId="77777777" w:rsidR="002E7F22" w:rsidRPr="00B67501" w:rsidRDefault="002E7F22" w:rsidP="00A25BDA">
      <w:pPr>
        <w:widowControl/>
        <w:numPr>
          <w:ilvl w:val="2"/>
          <w:numId w:val="16"/>
        </w:numPr>
        <w:autoSpaceDE/>
        <w:autoSpaceDN/>
        <w:spacing w:before="100" w:beforeAutospacing="1" w:after="100" w:afterAutospacing="1" w:line="360" w:lineRule="auto"/>
        <w:ind w:left="1494"/>
        <w:jc w:val="both"/>
        <w:outlineLvl w:val="3"/>
        <w:rPr>
          <w:color w:val="000000"/>
          <w:sz w:val="24"/>
          <w:szCs w:val="24"/>
          <w:lang w:val="en-IN" w:eastAsia="en-GB"/>
        </w:rPr>
      </w:pPr>
      <w:r w:rsidRPr="00B67501">
        <w:rPr>
          <w:color w:val="000000"/>
          <w:sz w:val="24"/>
          <w:szCs w:val="24"/>
          <w:lang w:val="en-IN" w:eastAsia="en-GB"/>
        </w:rPr>
        <w:t>Signal Processing Toolbox: This toolbox provides a wide range of functions and tools for signal processing, including filtering, spectral analysis, and time-frequency analysis. These tools are vital for pre-processing and analyzing EEG signals.</w:t>
      </w:r>
    </w:p>
    <w:p w14:paraId="12817E69" w14:textId="77777777" w:rsidR="002E7F22" w:rsidRPr="00B67501" w:rsidRDefault="002E7F22" w:rsidP="00A25BDA">
      <w:pPr>
        <w:widowControl/>
        <w:numPr>
          <w:ilvl w:val="2"/>
          <w:numId w:val="16"/>
        </w:numPr>
        <w:autoSpaceDE/>
        <w:autoSpaceDN/>
        <w:spacing w:before="100" w:beforeAutospacing="1" w:after="100" w:afterAutospacing="1" w:line="360" w:lineRule="auto"/>
        <w:ind w:left="1494"/>
        <w:jc w:val="both"/>
        <w:outlineLvl w:val="3"/>
        <w:rPr>
          <w:color w:val="000000"/>
          <w:sz w:val="24"/>
          <w:szCs w:val="24"/>
          <w:lang w:val="en-IN" w:eastAsia="en-GB"/>
        </w:rPr>
      </w:pPr>
      <w:r w:rsidRPr="00B67501">
        <w:rPr>
          <w:color w:val="000000"/>
          <w:sz w:val="24"/>
          <w:szCs w:val="24"/>
          <w:lang w:val="en-IN" w:eastAsia="en-GB"/>
        </w:rPr>
        <w:t>Wavelet Toolbox: The Wavelet Toolbox offers functions for wavelet analysis and synthesis, which are fundamental to the wavelet transform feature extraction process.</w:t>
      </w:r>
    </w:p>
    <w:p w14:paraId="0CDB3F97" w14:textId="77777777" w:rsidR="002E7F22" w:rsidRPr="00B67501" w:rsidRDefault="002E7F22" w:rsidP="00A25BDA">
      <w:pPr>
        <w:widowControl/>
        <w:numPr>
          <w:ilvl w:val="2"/>
          <w:numId w:val="16"/>
        </w:numPr>
        <w:autoSpaceDE/>
        <w:autoSpaceDN/>
        <w:spacing w:before="100" w:beforeAutospacing="1" w:after="100" w:afterAutospacing="1" w:line="360" w:lineRule="auto"/>
        <w:ind w:left="1494"/>
        <w:jc w:val="both"/>
        <w:outlineLvl w:val="3"/>
        <w:rPr>
          <w:color w:val="000000"/>
          <w:sz w:val="24"/>
          <w:szCs w:val="24"/>
          <w:lang w:val="en-IN" w:eastAsia="en-GB"/>
        </w:rPr>
      </w:pPr>
      <w:r w:rsidRPr="00B67501">
        <w:rPr>
          <w:color w:val="000000"/>
          <w:sz w:val="24"/>
          <w:szCs w:val="24"/>
          <w:lang w:val="en-IN" w:eastAsia="en-GB"/>
        </w:rPr>
        <w:t>Deep Learning Toolbox: This toolbox supports the design, training, and implementation of deep learning models, specifically Convolutional Neural Networks (CNNs), used for brain state classification.</w:t>
      </w:r>
    </w:p>
    <w:p w14:paraId="5223353C" w14:textId="77777777" w:rsidR="002E7F22" w:rsidRPr="00B67501" w:rsidRDefault="002E7F22" w:rsidP="00A25BDA">
      <w:pPr>
        <w:widowControl/>
        <w:numPr>
          <w:ilvl w:val="2"/>
          <w:numId w:val="16"/>
        </w:numPr>
        <w:autoSpaceDE/>
        <w:autoSpaceDN/>
        <w:spacing w:before="100" w:beforeAutospacing="1" w:after="100" w:afterAutospacing="1" w:line="360" w:lineRule="auto"/>
        <w:ind w:left="1494"/>
        <w:jc w:val="both"/>
        <w:outlineLvl w:val="3"/>
        <w:rPr>
          <w:color w:val="000000"/>
          <w:sz w:val="24"/>
          <w:szCs w:val="24"/>
          <w:lang w:val="en-IN" w:eastAsia="en-GB"/>
        </w:rPr>
      </w:pPr>
      <w:r w:rsidRPr="00B67501">
        <w:rPr>
          <w:color w:val="000000"/>
          <w:sz w:val="24"/>
          <w:szCs w:val="24"/>
          <w:lang w:val="en-IN" w:eastAsia="en-GB"/>
        </w:rPr>
        <w:t>Computational Efficiency: MATLAB is known for its efficient handling of matrix and array operations, which is crucial for the large datasets and complex computations involved in EEG signal processing.</w:t>
      </w:r>
    </w:p>
    <w:p w14:paraId="2BBE0D2C" w14:textId="77777777" w:rsidR="002E7F22" w:rsidRPr="00B67501" w:rsidRDefault="002E7F22" w:rsidP="00A25BDA">
      <w:pPr>
        <w:widowControl/>
        <w:numPr>
          <w:ilvl w:val="2"/>
          <w:numId w:val="16"/>
        </w:numPr>
        <w:autoSpaceDE/>
        <w:autoSpaceDN/>
        <w:spacing w:before="100" w:beforeAutospacing="1" w:after="100" w:afterAutospacing="1" w:line="360" w:lineRule="auto"/>
        <w:ind w:left="1494"/>
        <w:jc w:val="both"/>
        <w:outlineLvl w:val="3"/>
        <w:rPr>
          <w:color w:val="000000"/>
          <w:sz w:val="24"/>
          <w:szCs w:val="24"/>
          <w:lang w:val="en-IN" w:eastAsia="en-GB"/>
        </w:rPr>
      </w:pPr>
      <w:r w:rsidRPr="00B67501">
        <w:rPr>
          <w:color w:val="000000"/>
          <w:sz w:val="24"/>
          <w:szCs w:val="24"/>
          <w:lang w:val="en-IN" w:eastAsia="en-GB"/>
        </w:rPr>
        <w:t>Visualization Capabilities: MATLAB provides powerful visualization tools that are essential for analyzing and presenting EEG data and classification results.</w:t>
      </w:r>
    </w:p>
    <w:p w14:paraId="350C2AAD" w14:textId="77777777" w:rsidR="002E7F22" w:rsidRPr="00B67501" w:rsidRDefault="002E7F22" w:rsidP="00A25BDA">
      <w:pPr>
        <w:widowControl/>
        <w:numPr>
          <w:ilvl w:val="2"/>
          <w:numId w:val="16"/>
        </w:numPr>
        <w:autoSpaceDE/>
        <w:autoSpaceDN/>
        <w:spacing w:before="100" w:beforeAutospacing="1" w:after="100" w:afterAutospacing="1" w:line="360" w:lineRule="auto"/>
        <w:ind w:left="1494"/>
        <w:jc w:val="both"/>
        <w:outlineLvl w:val="3"/>
        <w:rPr>
          <w:color w:val="000000"/>
          <w:sz w:val="24"/>
          <w:szCs w:val="24"/>
          <w:lang w:val="en-IN" w:eastAsia="en-GB"/>
        </w:rPr>
      </w:pPr>
      <w:r w:rsidRPr="00B67501">
        <w:rPr>
          <w:color w:val="000000"/>
          <w:sz w:val="24"/>
          <w:szCs w:val="24"/>
          <w:lang w:val="en-IN" w:eastAsia="en-GB"/>
        </w:rPr>
        <w:t>Community and Support: MATLAB has a large and active community, providing extensive documentation, tutorials, and support, which can be valuable for troubleshooting and development.</w:t>
      </w:r>
    </w:p>
    <w:p w14:paraId="2ECDF296" w14:textId="77777777" w:rsidR="002E7F22" w:rsidRPr="00B67501" w:rsidRDefault="002E7F22" w:rsidP="00A25BDA">
      <w:pPr>
        <w:widowControl/>
        <w:numPr>
          <w:ilvl w:val="1"/>
          <w:numId w:val="16"/>
        </w:numPr>
        <w:autoSpaceDE/>
        <w:autoSpaceDN/>
        <w:spacing w:before="100" w:beforeAutospacing="1" w:after="100" w:afterAutospacing="1" w:line="360" w:lineRule="auto"/>
        <w:ind w:left="1182"/>
        <w:jc w:val="both"/>
        <w:outlineLvl w:val="3"/>
        <w:rPr>
          <w:color w:val="000000"/>
          <w:sz w:val="24"/>
          <w:szCs w:val="24"/>
          <w:lang w:val="en-IN" w:eastAsia="en-GB"/>
        </w:rPr>
      </w:pPr>
      <w:r w:rsidRPr="00B67501">
        <w:rPr>
          <w:color w:val="000000"/>
          <w:sz w:val="24"/>
          <w:szCs w:val="24"/>
          <w:lang w:val="en-IN" w:eastAsia="en-GB"/>
        </w:rPr>
        <w:t xml:space="preserve">The specific features and toolboxes of MATLAB R2022b that are leveraged in this project ensure that the system can effectively process EEG signals, extract </w:t>
      </w:r>
      <w:r w:rsidRPr="00B67501">
        <w:rPr>
          <w:color w:val="000000"/>
          <w:sz w:val="24"/>
          <w:szCs w:val="24"/>
          <w:lang w:val="en-IN" w:eastAsia="en-GB"/>
        </w:rPr>
        <w:lastRenderedPageBreak/>
        <w:t>relevant features using wavelet transform and Continuous Stockwell Transform (CST), and accurately classify brain states using CNNs.</w:t>
      </w:r>
    </w:p>
    <w:p w14:paraId="4CF39608" w14:textId="77777777" w:rsidR="0093671B" w:rsidRDefault="009936BA" w:rsidP="0093671B">
      <w:pPr>
        <w:widowControl/>
        <w:autoSpaceDE/>
        <w:autoSpaceDN/>
        <w:spacing w:before="100" w:beforeAutospacing="1" w:after="100" w:afterAutospacing="1" w:line="360" w:lineRule="auto"/>
        <w:jc w:val="both"/>
        <w:outlineLvl w:val="3"/>
        <w:rPr>
          <w:b/>
          <w:bCs/>
          <w:color w:val="000000"/>
          <w:sz w:val="28"/>
          <w:szCs w:val="28"/>
          <w:lang w:val="en-IN" w:eastAsia="en-GB"/>
        </w:rPr>
      </w:pPr>
      <w:r w:rsidRPr="009936BA">
        <w:rPr>
          <w:b/>
          <w:bCs/>
          <w:color w:val="000000"/>
          <w:sz w:val="28"/>
          <w:szCs w:val="28"/>
          <w:lang w:val="en-IN" w:eastAsia="en-GB"/>
        </w:rPr>
        <w:t>6.3 Hardware Implementation</w:t>
      </w:r>
    </w:p>
    <w:p w14:paraId="54154208" w14:textId="77777777" w:rsidR="002E7F22" w:rsidRPr="002E7F22" w:rsidRDefault="002E7F22" w:rsidP="002E7F22">
      <w:pPr>
        <w:widowControl/>
        <w:autoSpaceDE/>
        <w:autoSpaceDN/>
        <w:spacing w:before="100" w:beforeAutospacing="1" w:after="100" w:afterAutospacing="1" w:line="360" w:lineRule="auto"/>
        <w:jc w:val="both"/>
        <w:outlineLvl w:val="3"/>
        <w:rPr>
          <w:color w:val="000000"/>
          <w:sz w:val="24"/>
          <w:szCs w:val="24"/>
          <w:lang w:val="en-IN" w:eastAsia="en-GB"/>
        </w:rPr>
      </w:pPr>
      <w:r w:rsidRPr="002E7F22">
        <w:rPr>
          <w:color w:val="000000"/>
          <w:sz w:val="24"/>
          <w:szCs w:val="24"/>
          <w:lang w:val="en-IN" w:eastAsia="en-GB"/>
        </w:rPr>
        <w:t>The hardware requirements are essential to ensure the system's optimal performance, particularly in terms of processing speed and memory capacity. The specifications are divided into minimum and recommended configurations to provide flexibility while also indicating the ideal setup for enhanced performance.</w:t>
      </w:r>
    </w:p>
    <w:p w14:paraId="4E931C79" w14:textId="77777777" w:rsidR="002E7F22" w:rsidRPr="002E7F22" w:rsidRDefault="002E7F22" w:rsidP="008D1421">
      <w:pPr>
        <w:widowControl/>
        <w:numPr>
          <w:ilvl w:val="0"/>
          <w:numId w:val="17"/>
        </w:numPr>
        <w:autoSpaceDE/>
        <w:autoSpaceDN/>
        <w:spacing w:before="100" w:beforeAutospacing="1" w:after="100" w:afterAutospacing="1" w:line="360" w:lineRule="auto"/>
        <w:ind w:left="567"/>
        <w:jc w:val="both"/>
        <w:outlineLvl w:val="3"/>
        <w:rPr>
          <w:color w:val="000000"/>
          <w:sz w:val="24"/>
          <w:szCs w:val="24"/>
          <w:lang w:val="en-IN" w:eastAsia="en-GB"/>
        </w:rPr>
      </w:pPr>
      <w:r w:rsidRPr="002E7F22">
        <w:rPr>
          <w:b/>
          <w:bCs/>
          <w:color w:val="000000"/>
          <w:sz w:val="24"/>
          <w:szCs w:val="24"/>
          <w:lang w:val="en-IN" w:eastAsia="en-GB"/>
        </w:rPr>
        <w:t>Operating Systems</w:t>
      </w:r>
    </w:p>
    <w:p w14:paraId="7CB8398D" w14:textId="77777777" w:rsidR="002E7F22" w:rsidRPr="002E7F22" w:rsidRDefault="002E7F22" w:rsidP="008D1421">
      <w:pPr>
        <w:widowControl/>
        <w:numPr>
          <w:ilvl w:val="1"/>
          <w:numId w:val="17"/>
        </w:numPr>
        <w:autoSpaceDE/>
        <w:autoSpaceDN/>
        <w:spacing w:before="100" w:beforeAutospacing="1" w:after="100" w:afterAutospacing="1" w:line="360" w:lineRule="auto"/>
        <w:ind w:left="1182"/>
        <w:jc w:val="both"/>
        <w:outlineLvl w:val="3"/>
        <w:rPr>
          <w:color w:val="000000"/>
          <w:sz w:val="24"/>
          <w:szCs w:val="24"/>
          <w:lang w:val="en-IN" w:eastAsia="en-GB"/>
        </w:rPr>
      </w:pPr>
      <w:r w:rsidRPr="002E7F22">
        <w:rPr>
          <w:color w:val="000000"/>
          <w:sz w:val="24"/>
          <w:szCs w:val="24"/>
          <w:lang w:val="en-IN" w:eastAsia="en-GB"/>
        </w:rPr>
        <w:t>The system is designed to be compatible with several versions of the Microsoft Windows operating system. This compatibility ensures that the software can be deployed across various clinical and research environments, which may have different existing infrastructures.</w:t>
      </w:r>
    </w:p>
    <w:p w14:paraId="4284D022" w14:textId="77777777" w:rsidR="002E7F22" w:rsidRPr="002E7F22" w:rsidRDefault="002E7F22" w:rsidP="008D1421">
      <w:pPr>
        <w:widowControl/>
        <w:numPr>
          <w:ilvl w:val="1"/>
          <w:numId w:val="17"/>
        </w:numPr>
        <w:autoSpaceDE/>
        <w:autoSpaceDN/>
        <w:spacing w:before="100" w:beforeAutospacing="1" w:after="100" w:afterAutospacing="1" w:line="360" w:lineRule="auto"/>
        <w:ind w:left="1182"/>
        <w:jc w:val="both"/>
        <w:outlineLvl w:val="3"/>
        <w:rPr>
          <w:color w:val="000000"/>
          <w:sz w:val="24"/>
          <w:szCs w:val="24"/>
          <w:lang w:val="en-IN" w:eastAsia="en-GB"/>
        </w:rPr>
      </w:pPr>
      <w:r w:rsidRPr="002E7F22">
        <w:rPr>
          <w:color w:val="000000"/>
          <w:sz w:val="24"/>
          <w:szCs w:val="24"/>
          <w:lang w:val="en-IN" w:eastAsia="en-GB"/>
        </w:rPr>
        <w:t>The supported operating systems include:</w:t>
      </w:r>
    </w:p>
    <w:p w14:paraId="7C317034" w14:textId="77777777" w:rsidR="002E7F22" w:rsidRPr="002E7F22" w:rsidRDefault="002E7F22" w:rsidP="008D1421">
      <w:pPr>
        <w:widowControl/>
        <w:numPr>
          <w:ilvl w:val="2"/>
          <w:numId w:val="17"/>
        </w:numPr>
        <w:autoSpaceDE/>
        <w:autoSpaceDN/>
        <w:spacing w:before="100" w:beforeAutospacing="1" w:after="100" w:afterAutospacing="1" w:line="360" w:lineRule="auto"/>
        <w:jc w:val="both"/>
        <w:outlineLvl w:val="3"/>
        <w:rPr>
          <w:color w:val="000000"/>
          <w:sz w:val="24"/>
          <w:szCs w:val="24"/>
          <w:lang w:val="en-IN" w:eastAsia="en-GB"/>
        </w:rPr>
      </w:pPr>
      <w:r w:rsidRPr="002E7F22">
        <w:rPr>
          <w:color w:val="000000"/>
          <w:sz w:val="24"/>
          <w:szCs w:val="24"/>
          <w:lang w:val="en-IN" w:eastAsia="en-GB"/>
        </w:rPr>
        <w:t>Windows 10</w:t>
      </w:r>
    </w:p>
    <w:p w14:paraId="0FAA8284" w14:textId="77777777" w:rsidR="002E7F22" w:rsidRPr="002E7F22" w:rsidRDefault="002E7F22" w:rsidP="008D1421">
      <w:pPr>
        <w:widowControl/>
        <w:numPr>
          <w:ilvl w:val="2"/>
          <w:numId w:val="17"/>
        </w:numPr>
        <w:autoSpaceDE/>
        <w:autoSpaceDN/>
        <w:spacing w:before="100" w:beforeAutospacing="1" w:after="100" w:afterAutospacing="1" w:line="360" w:lineRule="auto"/>
        <w:jc w:val="both"/>
        <w:outlineLvl w:val="3"/>
        <w:rPr>
          <w:color w:val="000000"/>
          <w:sz w:val="24"/>
          <w:szCs w:val="24"/>
          <w:lang w:val="en-IN" w:eastAsia="en-GB"/>
        </w:rPr>
      </w:pPr>
      <w:r w:rsidRPr="002E7F22">
        <w:rPr>
          <w:color w:val="000000"/>
          <w:sz w:val="24"/>
          <w:szCs w:val="24"/>
          <w:lang w:val="en-IN" w:eastAsia="en-GB"/>
        </w:rPr>
        <w:t>Windows 7 Service Pack 1</w:t>
      </w:r>
    </w:p>
    <w:p w14:paraId="1B5DACBD" w14:textId="77777777" w:rsidR="002E7F22" w:rsidRPr="002E7F22" w:rsidRDefault="002E7F22" w:rsidP="008D1421">
      <w:pPr>
        <w:widowControl/>
        <w:numPr>
          <w:ilvl w:val="2"/>
          <w:numId w:val="17"/>
        </w:numPr>
        <w:autoSpaceDE/>
        <w:autoSpaceDN/>
        <w:spacing w:before="100" w:beforeAutospacing="1" w:after="100" w:afterAutospacing="1" w:line="360" w:lineRule="auto"/>
        <w:jc w:val="both"/>
        <w:outlineLvl w:val="3"/>
        <w:rPr>
          <w:color w:val="000000"/>
          <w:sz w:val="24"/>
          <w:szCs w:val="24"/>
          <w:lang w:val="en-IN" w:eastAsia="en-GB"/>
        </w:rPr>
      </w:pPr>
      <w:r w:rsidRPr="002E7F22">
        <w:rPr>
          <w:color w:val="000000"/>
          <w:sz w:val="24"/>
          <w:szCs w:val="24"/>
          <w:lang w:val="en-IN" w:eastAsia="en-GB"/>
        </w:rPr>
        <w:t>Windows Server 2019</w:t>
      </w:r>
    </w:p>
    <w:p w14:paraId="73B89DA2" w14:textId="77777777" w:rsidR="002E7F22" w:rsidRPr="002E7F22" w:rsidRDefault="002E7F22" w:rsidP="008D1421">
      <w:pPr>
        <w:widowControl/>
        <w:numPr>
          <w:ilvl w:val="2"/>
          <w:numId w:val="17"/>
        </w:numPr>
        <w:autoSpaceDE/>
        <w:autoSpaceDN/>
        <w:spacing w:before="100" w:beforeAutospacing="1" w:after="100" w:afterAutospacing="1" w:line="360" w:lineRule="auto"/>
        <w:jc w:val="both"/>
        <w:outlineLvl w:val="3"/>
        <w:rPr>
          <w:color w:val="000000"/>
          <w:sz w:val="24"/>
          <w:szCs w:val="24"/>
          <w:lang w:val="en-IN" w:eastAsia="en-GB"/>
        </w:rPr>
      </w:pPr>
      <w:r w:rsidRPr="002E7F22">
        <w:rPr>
          <w:color w:val="000000"/>
          <w:sz w:val="24"/>
          <w:szCs w:val="24"/>
          <w:lang w:val="en-IN" w:eastAsia="en-GB"/>
        </w:rPr>
        <w:t>Windows Server 2016</w:t>
      </w:r>
    </w:p>
    <w:p w14:paraId="0C843AED" w14:textId="77777777" w:rsidR="002E7F22" w:rsidRPr="002E7F22" w:rsidRDefault="002E7F22" w:rsidP="008D1421">
      <w:pPr>
        <w:widowControl/>
        <w:numPr>
          <w:ilvl w:val="1"/>
          <w:numId w:val="17"/>
        </w:numPr>
        <w:autoSpaceDE/>
        <w:autoSpaceDN/>
        <w:spacing w:before="100" w:beforeAutospacing="1" w:after="100" w:afterAutospacing="1" w:line="360" w:lineRule="auto"/>
        <w:ind w:left="1182"/>
        <w:jc w:val="both"/>
        <w:outlineLvl w:val="3"/>
        <w:rPr>
          <w:color w:val="000000"/>
          <w:sz w:val="24"/>
          <w:szCs w:val="24"/>
          <w:lang w:val="en-IN" w:eastAsia="en-GB"/>
        </w:rPr>
      </w:pPr>
      <w:r w:rsidRPr="002E7F22">
        <w:rPr>
          <w:color w:val="000000"/>
          <w:sz w:val="24"/>
          <w:szCs w:val="24"/>
          <w:lang w:val="en-IN" w:eastAsia="en-GB"/>
        </w:rPr>
        <w:t xml:space="preserve">This range of compatibility allows for flexibility in deployment, ensuring that the system can be integrated into existing hospital or research facilities without requiring extensive upgrades to the operating systems.   </w:t>
      </w:r>
    </w:p>
    <w:p w14:paraId="47D55F4D" w14:textId="77777777" w:rsidR="002E7F22" w:rsidRPr="002E7F22" w:rsidRDefault="002E7F22" w:rsidP="008D1421">
      <w:pPr>
        <w:widowControl/>
        <w:numPr>
          <w:ilvl w:val="0"/>
          <w:numId w:val="17"/>
        </w:numPr>
        <w:autoSpaceDE/>
        <w:autoSpaceDN/>
        <w:spacing w:before="100" w:beforeAutospacing="1" w:after="100" w:afterAutospacing="1" w:line="360" w:lineRule="auto"/>
        <w:ind w:left="567"/>
        <w:jc w:val="both"/>
        <w:outlineLvl w:val="3"/>
        <w:rPr>
          <w:color w:val="000000"/>
          <w:sz w:val="24"/>
          <w:szCs w:val="24"/>
          <w:lang w:val="en-IN" w:eastAsia="en-GB"/>
        </w:rPr>
      </w:pPr>
      <w:r w:rsidRPr="002E7F22">
        <w:rPr>
          <w:b/>
          <w:bCs/>
          <w:color w:val="000000"/>
          <w:sz w:val="24"/>
          <w:szCs w:val="24"/>
          <w:lang w:val="en-IN" w:eastAsia="en-GB"/>
        </w:rPr>
        <w:t>Processors</w:t>
      </w:r>
    </w:p>
    <w:p w14:paraId="5FB5F891" w14:textId="77777777" w:rsidR="002E7F22" w:rsidRPr="002E7F22" w:rsidRDefault="002E7F22" w:rsidP="008D1421">
      <w:pPr>
        <w:widowControl/>
        <w:numPr>
          <w:ilvl w:val="1"/>
          <w:numId w:val="17"/>
        </w:numPr>
        <w:autoSpaceDE/>
        <w:autoSpaceDN/>
        <w:spacing w:before="100" w:beforeAutospacing="1" w:after="100" w:afterAutospacing="1" w:line="360" w:lineRule="auto"/>
        <w:ind w:left="1182"/>
        <w:jc w:val="both"/>
        <w:outlineLvl w:val="3"/>
        <w:rPr>
          <w:color w:val="000000"/>
          <w:sz w:val="24"/>
          <w:szCs w:val="24"/>
          <w:lang w:val="en-IN" w:eastAsia="en-GB"/>
        </w:rPr>
      </w:pPr>
      <w:r w:rsidRPr="002E7F22">
        <w:rPr>
          <w:color w:val="000000"/>
          <w:sz w:val="24"/>
          <w:szCs w:val="24"/>
          <w:lang w:val="en-IN" w:eastAsia="en-GB"/>
        </w:rPr>
        <w:t>The processor is a critical component that significantly impacts the system's ability to perform complex computations, especially those involved in signal processing and deep learning.</w:t>
      </w:r>
    </w:p>
    <w:p w14:paraId="630DCC95" w14:textId="77777777" w:rsidR="002E7F22" w:rsidRPr="002E7F22" w:rsidRDefault="002E7F22" w:rsidP="008D1421">
      <w:pPr>
        <w:widowControl/>
        <w:numPr>
          <w:ilvl w:val="1"/>
          <w:numId w:val="17"/>
        </w:numPr>
        <w:autoSpaceDE/>
        <w:autoSpaceDN/>
        <w:spacing w:before="100" w:beforeAutospacing="1" w:after="100" w:afterAutospacing="1" w:line="360" w:lineRule="auto"/>
        <w:ind w:left="1182"/>
        <w:jc w:val="both"/>
        <w:outlineLvl w:val="3"/>
        <w:rPr>
          <w:color w:val="000000"/>
          <w:sz w:val="24"/>
          <w:szCs w:val="24"/>
          <w:lang w:val="en-IN" w:eastAsia="en-GB"/>
        </w:rPr>
      </w:pPr>
      <w:r w:rsidRPr="002E7F22">
        <w:rPr>
          <w:color w:val="000000"/>
          <w:sz w:val="24"/>
          <w:szCs w:val="24"/>
          <w:lang w:val="en-IN" w:eastAsia="en-GB"/>
        </w:rPr>
        <w:t>Minimum Requirement:</w:t>
      </w:r>
    </w:p>
    <w:p w14:paraId="236E5E47" w14:textId="77777777" w:rsidR="002E7F22" w:rsidRPr="002E7F22" w:rsidRDefault="002E7F22" w:rsidP="008D1421">
      <w:pPr>
        <w:widowControl/>
        <w:numPr>
          <w:ilvl w:val="2"/>
          <w:numId w:val="17"/>
        </w:numPr>
        <w:autoSpaceDE/>
        <w:autoSpaceDN/>
        <w:spacing w:before="100" w:beforeAutospacing="1" w:after="100" w:afterAutospacing="1" w:line="360" w:lineRule="auto"/>
        <w:jc w:val="both"/>
        <w:outlineLvl w:val="3"/>
        <w:rPr>
          <w:color w:val="000000"/>
          <w:sz w:val="24"/>
          <w:szCs w:val="24"/>
          <w:lang w:val="en-IN" w:eastAsia="en-GB"/>
        </w:rPr>
      </w:pPr>
      <w:r w:rsidRPr="002E7F22">
        <w:rPr>
          <w:color w:val="000000"/>
          <w:sz w:val="24"/>
          <w:szCs w:val="24"/>
          <w:lang w:val="en-IN" w:eastAsia="en-GB"/>
        </w:rPr>
        <w:t>Any Intel or AMD x86-64 processor</w:t>
      </w:r>
    </w:p>
    <w:p w14:paraId="7CE7F2E7" w14:textId="60F6F0C0" w:rsidR="005B0916" w:rsidRDefault="002E7F22" w:rsidP="008D1421">
      <w:pPr>
        <w:widowControl/>
        <w:numPr>
          <w:ilvl w:val="2"/>
          <w:numId w:val="17"/>
        </w:numPr>
        <w:autoSpaceDE/>
        <w:autoSpaceDN/>
        <w:spacing w:before="100" w:beforeAutospacing="1" w:after="100" w:afterAutospacing="1" w:line="360" w:lineRule="auto"/>
        <w:jc w:val="both"/>
        <w:outlineLvl w:val="3"/>
        <w:rPr>
          <w:color w:val="000000"/>
          <w:sz w:val="24"/>
          <w:szCs w:val="24"/>
          <w:lang w:val="en-IN" w:eastAsia="en-GB"/>
        </w:rPr>
      </w:pPr>
      <w:r w:rsidRPr="002E7F22">
        <w:rPr>
          <w:color w:val="000000"/>
          <w:sz w:val="24"/>
          <w:szCs w:val="24"/>
          <w:lang w:val="en-IN" w:eastAsia="en-GB"/>
        </w:rPr>
        <w:t>This minimum requirement ensures that the software can run on standard computing hardware. However, it may result in slower processing times, especially for large datasets.</w:t>
      </w:r>
    </w:p>
    <w:p w14:paraId="29199814" w14:textId="77777777" w:rsidR="005B0916" w:rsidRPr="002E7F22" w:rsidRDefault="005B0916" w:rsidP="008D1421">
      <w:pPr>
        <w:widowControl/>
        <w:autoSpaceDE/>
        <w:autoSpaceDN/>
        <w:spacing w:before="100" w:beforeAutospacing="1" w:after="100" w:afterAutospacing="1" w:line="360" w:lineRule="auto"/>
        <w:ind w:left="567"/>
        <w:jc w:val="both"/>
        <w:outlineLvl w:val="3"/>
        <w:rPr>
          <w:color w:val="000000"/>
          <w:sz w:val="24"/>
          <w:szCs w:val="24"/>
          <w:lang w:val="en-IN" w:eastAsia="en-GB"/>
        </w:rPr>
      </w:pPr>
    </w:p>
    <w:p w14:paraId="589AD0F6" w14:textId="77777777" w:rsidR="002E7F22" w:rsidRPr="002E7F22" w:rsidRDefault="002E7F22" w:rsidP="008D1421">
      <w:pPr>
        <w:widowControl/>
        <w:numPr>
          <w:ilvl w:val="1"/>
          <w:numId w:val="17"/>
        </w:numPr>
        <w:autoSpaceDE/>
        <w:autoSpaceDN/>
        <w:spacing w:before="100" w:beforeAutospacing="1" w:after="100" w:afterAutospacing="1" w:line="360" w:lineRule="auto"/>
        <w:ind w:left="1182"/>
        <w:jc w:val="both"/>
        <w:outlineLvl w:val="3"/>
        <w:rPr>
          <w:color w:val="000000"/>
          <w:sz w:val="24"/>
          <w:szCs w:val="24"/>
          <w:lang w:val="en-IN" w:eastAsia="en-GB"/>
        </w:rPr>
      </w:pPr>
      <w:r w:rsidRPr="002E7F22">
        <w:rPr>
          <w:color w:val="000000"/>
          <w:sz w:val="24"/>
          <w:szCs w:val="24"/>
          <w:lang w:val="en-IN" w:eastAsia="en-GB"/>
        </w:rPr>
        <w:t>Recommended Requirement:</w:t>
      </w:r>
    </w:p>
    <w:p w14:paraId="464F5465" w14:textId="77777777" w:rsidR="002E7F22" w:rsidRPr="002E7F22" w:rsidRDefault="002E7F22" w:rsidP="008D1421">
      <w:pPr>
        <w:widowControl/>
        <w:numPr>
          <w:ilvl w:val="2"/>
          <w:numId w:val="17"/>
        </w:numPr>
        <w:autoSpaceDE/>
        <w:autoSpaceDN/>
        <w:spacing w:before="100" w:beforeAutospacing="1" w:after="100" w:afterAutospacing="1" w:line="360" w:lineRule="auto"/>
        <w:jc w:val="both"/>
        <w:outlineLvl w:val="3"/>
        <w:rPr>
          <w:color w:val="000000"/>
          <w:sz w:val="24"/>
          <w:szCs w:val="24"/>
          <w:lang w:val="en-IN" w:eastAsia="en-GB"/>
        </w:rPr>
      </w:pPr>
      <w:r w:rsidRPr="002E7F22">
        <w:rPr>
          <w:color w:val="000000"/>
          <w:sz w:val="24"/>
          <w:szCs w:val="24"/>
          <w:lang w:val="en-IN" w:eastAsia="en-GB"/>
        </w:rPr>
        <w:lastRenderedPageBreak/>
        <w:t>Any Intel or AMD x86-64 processor with four logical cores and AVX2 instruction set support</w:t>
      </w:r>
    </w:p>
    <w:p w14:paraId="6C657729" w14:textId="77777777" w:rsidR="002E7F22" w:rsidRPr="002E7F22" w:rsidRDefault="002E7F22" w:rsidP="008D1421">
      <w:pPr>
        <w:widowControl/>
        <w:numPr>
          <w:ilvl w:val="2"/>
          <w:numId w:val="17"/>
        </w:numPr>
        <w:autoSpaceDE/>
        <w:autoSpaceDN/>
        <w:spacing w:before="100" w:beforeAutospacing="1" w:after="100" w:afterAutospacing="1" w:line="360" w:lineRule="auto"/>
        <w:jc w:val="both"/>
        <w:outlineLvl w:val="3"/>
        <w:rPr>
          <w:color w:val="000000"/>
          <w:sz w:val="24"/>
          <w:szCs w:val="24"/>
          <w:lang w:val="en-IN" w:eastAsia="en-GB"/>
        </w:rPr>
      </w:pPr>
      <w:r w:rsidRPr="002E7F22">
        <w:rPr>
          <w:color w:val="000000"/>
          <w:sz w:val="24"/>
          <w:szCs w:val="24"/>
          <w:lang w:val="en-IN" w:eastAsia="en-GB"/>
        </w:rPr>
        <w:t>The recommendation for a processor with four logical cores is based on the need for parallel processing. EEG data analysis involves numerous simultaneous computations, and multiple cores can significantly reduce processing time by handling different tasks concurrently.</w:t>
      </w:r>
    </w:p>
    <w:p w14:paraId="0B99633F" w14:textId="77777777" w:rsidR="002E7F22" w:rsidRPr="002E7F22" w:rsidRDefault="002E7F22" w:rsidP="008D1421">
      <w:pPr>
        <w:widowControl/>
        <w:numPr>
          <w:ilvl w:val="2"/>
          <w:numId w:val="17"/>
        </w:numPr>
        <w:autoSpaceDE/>
        <w:autoSpaceDN/>
        <w:spacing w:before="100" w:beforeAutospacing="1" w:after="100" w:afterAutospacing="1" w:line="360" w:lineRule="auto"/>
        <w:jc w:val="both"/>
        <w:outlineLvl w:val="3"/>
        <w:rPr>
          <w:color w:val="000000"/>
          <w:sz w:val="24"/>
          <w:szCs w:val="24"/>
          <w:lang w:val="en-IN" w:eastAsia="en-GB"/>
        </w:rPr>
      </w:pPr>
      <w:r w:rsidRPr="002E7F22">
        <w:rPr>
          <w:color w:val="000000"/>
          <w:sz w:val="24"/>
          <w:szCs w:val="24"/>
          <w:lang w:val="en-IN" w:eastAsia="en-GB"/>
        </w:rPr>
        <w:t>The Advanced Vector Extensions 2 (AVX2) instruction set enhances the CPU's capability to process large volumes of data more efficiently. AVX2 allows the processor to perform more calculations per clock cycle, which is particularly beneficial for the matrix operations involved in CNNs and signal transforms.</w:t>
      </w:r>
    </w:p>
    <w:p w14:paraId="16812B66" w14:textId="77777777" w:rsidR="002E7F22" w:rsidRPr="002E7F22" w:rsidRDefault="002E7F22" w:rsidP="008D1421">
      <w:pPr>
        <w:widowControl/>
        <w:numPr>
          <w:ilvl w:val="2"/>
          <w:numId w:val="17"/>
        </w:numPr>
        <w:autoSpaceDE/>
        <w:autoSpaceDN/>
        <w:spacing w:before="100" w:beforeAutospacing="1" w:after="100" w:afterAutospacing="1" w:line="360" w:lineRule="auto"/>
        <w:jc w:val="both"/>
        <w:outlineLvl w:val="3"/>
        <w:rPr>
          <w:color w:val="000000"/>
          <w:sz w:val="24"/>
          <w:szCs w:val="24"/>
          <w:lang w:val="en-IN" w:eastAsia="en-GB"/>
        </w:rPr>
      </w:pPr>
      <w:r w:rsidRPr="002E7F22">
        <w:rPr>
          <w:color w:val="000000"/>
          <w:sz w:val="24"/>
          <w:szCs w:val="24"/>
          <w:lang w:val="en-IN" w:eastAsia="en-GB"/>
        </w:rPr>
        <w:t xml:space="preserve">Meeting the recommended processor specifications will ensure that the system can handle the computational demands of real-time or near real-time EEG analysis, which is crucial for clinical applications.   </w:t>
      </w:r>
    </w:p>
    <w:p w14:paraId="746AB4C7" w14:textId="77777777" w:rsidR="002E7F22" w:rsidRPr="002E7F22" w:rsidRDefault="002E7F22" w:rsidP="008D1421">
      <w:pPr>
        <w:widowControl/>
        <w:numPr>
          <w:ilvl w:val="0"/>
          <w:numId w:val="17"/>
        </w:numPr>
        <w:autoSpaceDE/>
        <w:autoSpaceDN/>
        <w:spacing w:before="100" w:beforeAutospacing="1" w:after="100" w:afterAutospacing="1" w:line="360" w:lineRule="auto"/>
        <w:ind w:left="927"/>
        <w:jc w:val="both"/>
        <w:outlineLvl w:val="3"/>
        <w:rPr>
          <w:color w:val="000000"/>
          <w:sz w:val="24"/>
          <w:szCs w:val="24"/>
          <w:lang w:val="en-IN" w:eastAsia="en-GB"/>
        </w:rPr>
      </w:pPr>
      <w:r w:rsidRPr="002E7F22">
        <w:rPr>
          <w:b/>
          <w:bCs/>
          <w:color w:val="000000"/>
          <w:sz w:val="24"/>
          <w:szCs w:val="24"/>
          <w:lang w:val="en-IN" w:eastAsia="en-GB"/>
        </w:rPr>
        <w:t>Disk Space</w:t>
      </w:r>
    </w:p>
    <w:p w14:paraId="3CA6367F" w14:textId="77777777" w:rsidR="002E7F22" w:rsidRPr="002E7F22" w:rsidRDefault="002E7F22" w:rsidP="008D1421">
      <w:pPr>
        <w:widowControl/>
        <w:numPr>
          <w:ilvl w:val="1"/>
          <w:numId w:val="17"/>
        </w:numPr>
        <w:autoSpaceDE/>
        <w:autoSpaceDN/>
        <w:spacing w:before="100" w:beforeAutospacing="1" w:after="100" w:afterAutospacing="1" w:line="360" w:lineRule="auto"/>
        <w:ind w:left="1182"/>
        <w:jc w:val="both"/>
        <w:outlineLvl w:val="3"/>
        <w:rPr>
          <w:color w:val="000000"/>
          <w:sz w:val="24"/>
          <w:szCs w:val="24"/>
          <w:lang w:val="en-IN" w:eastAsia="en-GB"/>
        </w:rPr>
      </w:pPr>
      <w:r w:rsidRPr="002E7F22">
        <w:rPr>
          <w:color w:val="000000"/>
          <w:sz w:val="24"/>
          <w:szCs w:val="24"/>
          <w:lang w:val="en-IN" w:eastAsia="en-GB"/>
        </w:rPr>
        <w:t>Disk space is another important consideration, especially given the size of EEG datasets and the requirements of the MATLAB software and related toolboxes.</w:t>
      </w:r>
    </w:p>
    <w:p w14:paraId="4F8577E2" w14:textId="77777777" w:rsidR="002E7F22" w:rsidRPr="002E7F22" w:rsidRDefault="002E7F22" w:rsidP="008D1421">
      <w:pPr>
        <w:widowControl/>
        <w:numPr>
          <w:ilvl w:val="1"/>
          <w:numId w:val="17"/>
        </w:numPr>
        <w:autoSpaceDE/>
        <w:autoSpaceDN/>
        <w:spacing w:before="100" w:beforeAutospacing="1" w:after="100" w:afterAutospacing="1" w:line="360" w:lineRule="auto"/>
        <w:ind w:left="1182"/>
        <w:jc w:val="both"/>
        <w:outlineLvl w:val="3"/>
        <w:rPr>
          <w:color w:val="000000"/>
          <w:sz w:val="24"/>
          <w:szCs w:val="24"/>
          <w:lang w:val="en-IN" w:eastAsia="en-GB"/>
        </w:rPr>
      </w:pPr>
      <w:r w:rsidRPr="002E7F22">
        <w:rPr>
          <w:color w:val="000000"/>
          <w:sz w:val="24"/>
          <w:szCs w:val="24"/>
          <w:lang w:val="en-IN" w:eastAsia="en-GB"/>
        </w:rPr>
        <w:t>Minimum Requirement:</w:t>
      </w:r>
    </w:p>
    <w:p w14:paraId="2CF2EDF9" w14:textId="77777777" w:rsidR="002E7F22" w:rsidRPr="002E7F22" w:rsidRDefault="002E7F22" w:rsidP="008D1421">
      <w:pPr>
        <w:widowControl/>
        <w:numPr>
          <w:ilvl w:val="2"/>
          <w:numId w:val="17"/>
        </w:numPr>
        <w:autoSpaceDE/>
        <w:autoSpaceDN/>
        <w:spacing w:before="100" w:beforeAutospacing="1" w:after="100" w:afterAutospacing="1" w:line="360" w:lineRule="auto"/>
        <w:jc w:val="both"/>
        <w:outlineLvl w:val="3"/>
        <w:rPr>
          <w:color w:val="000000"/>
          <w:sz w:val="24"/>
          <w:szCs w:val="24"/>
          <w:lang w:val="en-IN" w:eastAsia="en-GB"/>
        </w:rPr>
      </w:pPr>
      <w:r w:rsidRPr="002E7F22">
        <w:rPr>
          <w:color w:val="000000"/>
          <w:sz w:val="24"/>
          <w:szCs w:val="24"/>
          <w:lang w:val="en-IN" w:eastAsia="en-GB"/>
        </w:rPr>
        <w:t>9 GB of HDD space for MATLAB only</w:t>
      </w:r>
    </w:p>
    <w:p w14:paraId="633483F2" w14:textId="77777777" w:rsidR="002E7F22" w:rsidRPr="002E7F22" w:rsidRDefault="002E7F22" w:rsidP="008D1421">
      <w:pPr>
        <w:widowControl/>
        <w:numPr>
          <w:ilvl w:val="2"/>
          <w:numId w:val="17"/>
        </w:numPr>
        <w:autoSpaceDE/>
        <w:autoSpaceDN/>
        <w:spacing w:before="100" w:beforeAutospacing="1" w:after="100" w:afterAutospacing="1" w:line="360" w:lineRule="auto"/>
        <w:jc w:val="both"/>
        <w:outlineLvl w:val="3"/>
        <w:rPr>
          <w:color w:val="000000"/>
          <w:sz w:val="24"/>
          <w:szCs w:val="24"/>
          <w:lang w:val="en-IN" w:eastAsia="en-GB"/>
        </w:rPr>
      </w:pPr>
      <w:r w:rsidRPr="002E7F22">
        <w:rPr>
          <w:color w:val="000000"/>
          <w:sz w:val="24"/>
          <w:szCs w:val="24"/>
          <w:lang w:val="en-IN" w:eastAsia="en-GB"/>
        </w:rPr>
        <w:t>8 GB of HDD space for a typical installation</w:t>
      </w:r>
    </w:p>
    <w:p w14:paraId="70B6CDA0" w14:textId="77777777" w:rsidR="002E7F22" w:rsidRPr="002E7F22" w:rsidRDefault="002E7F22" w:rsidP="008D1421">
      <w:pPr>
        <w:widowControl/>
        <w:numPr>
          <w:ilvl w:val="2"/>
          <w:numId w:val="17"/>
        </w:numPr>
        <w:autoSpaceDE/>
        <w:autoSpaceDN/>
        <w:spacing w:before="100" w:beforeAutospacing="1" w:after="100" w:afterAutospacing="1" w:line="360" w:lineRule="auto"/>
        <w:jc w:val="both"/>
        <w:outlineLvl w:val="3"/>
        <w:rPr>
          <w:color w:val="000000"/>
          <w:sz w:val="24"/>
          <w:szCs w:val="24"/>
          <w:lang w:val="en-IN" w:eastAsia="en-GB"/>
        </w:rPr>
      </w:pPr>
      <w:r w:rsidRPr="002E7F22">
        <w:rPr>
          <w:color w:val="000000"/>
          <w:sz w:val="24"/>
          <w:szCs w:val="24"/>
          <w:lang w:val="en-IN" w:eastAsia="en-GB"/>
        </w:rPr>
        <w:t>The minimum requirement accounts for the space needed to install MATLAB and its basic functionalities. However, this may not be sufficient for storing large EEG datasets or additional toolboxes.</w:t>
      </w:r>
    </w:p>
    <w:p w14:paraId="2FFB76DA" w14:textId="77777777" w:rsidR="002E7F22" w:rsidRPr="002E7F22" w:rsidRDefault="002E7F22" w:rsidP="008D1421">
      <w:pPr>
        <w:widowControl/>
        <w:numPr>
          <w:ilvl w:val="1"/>
          <w:numId w:val="17"/>
        </w:numPr>
        <w:autoSpaceDE/>
        <w:autoSpaceDN/>
        <w:spacing w:before="100" w:beforeAutospacing="1" w:after="100" w:afterAutospacing="1" w:line="360" w:lineRule="auto"/>
        <w:ind w:left="1182"/>
        <w:jc w:val="both"/>
        <w:outlineLvl w:val="3"/>
        <w:rPr>
          <w:color w:val="000000"/>
          <w:sz w:val="24"/>
          <w:szCs w:val="24"/>
          <w:lang w:val="en-IN" w:eastAsia="en-GB"/>
        </w:rPr>
      </w:pPr>
      <w:r w:rsidRPr="002E7F22">
        <w:rPr>
          <w:color w:val="000000"/>
          <w:sz w:val="24"/>
          <w:szCs w:val="24"/>
          <w:lang w:val="en-IN" w:eastAsia="en-GB"/>
        </w:rPr>
        <w:t>Recommended Requirement:</w:t>
      </w:r>
    </w:p>
    <w:p w14:paraId="5D0B4942" w14:textId="77777777" w:rsidR="002E7F22" w:rsidRPr="002E7F22" w:rsidRDefault="002E7F22" w:rsidP="001160B8">
      <w:pPr>
        <w:widowControl/>
        <w:numPr>
          <w:ilvl w:val="2"/>
          <w:numId w:val="17"/>
        </w:numPr>
        <w:autoSpaceDE/>
        <w:autoSpaceDN/>
        <w:spacing w:before="100" w:beforeAutospacing="1" w:after="100" w:afterAutospacing="1" w:line="360" w:lineRule="auto"/>
        <w:jc w:val="both"/>
        <w:outlineLvl w:val="3"/>
        <w:rPr>
          <w:color w:val="000000"/>
          <w:sz w:val="24"/>
          <w:szCs w:val="24"/>
          <w:lang w:val="en-IN" w:eastAsia="en-GB"/>
        </w:rPr>
      </w:pPr>
      <w:r w:rsidRPr="002E7F22">
        <w:rPr>
          <w:color w:val="000000"/>
          <w:sz w:val="24"/>
          <w:szCs w:val="24"/>
          <w:lang w:val="en-IN" w:eastAsia="en-GB"/>
        </w:rPr>
        <w:t>An SSD is recommended</w:t>
      </w:r>
    </w:p>
    <w:p w14:paraId="15064E6F" w14:textId="77777777" w:rsidR="002E7F22" w:rsidRPr="002E7F22" w:rsidRDefault="002E7F22" w:rsidP="001160B8">
      <w:pPr>
        <w:widowControl/>
        <w:numPr>
          <w:ilvl w:val="2"/>
          <w:numId w:val="17"/>
        </w:numPr>
        <w:autoSpaceDE/>
        <w:autoSpaceDN/>
        <w:spacing w:before="100" w:beforeAutospacing="1" w:after="100" w:afterAutospacing="1" w:line="360" w:lineRule="auto"/>
        <w:jc w:val="both"/>
        <w:outlineLvl w:val="3"/>
        <w:rPr>
          <w:color w:val="000000"/>
          <w:sz w:val="24"/>
          <w:szCs w:val="24"/>
          <w:lang w:val="en-IN" w:eastAsia="en-GB"/>
        </w:rPr>
      </w:pPr>
      <w:r w:rsidRPr="002E7F22">
        <w:rPr>
          <w:color w:val="000000"/>
          <w:sz w:val="24"/>
          <w:szCs w:val="24"/>
          <w:lang w:val="en-IN" w:eastAsia="en-GB"/>
        </w:rPr>
        <w:t>A full installation of all MathWorks products may take up to 29 GB of disk space</w:t>
      </w:r>
    </w:p>
    <w:p w14:paraId="2DFBA98E" w14:textId="77777777" w:rsidR="002E7F22" w:rsidRPr="002E7F22" w:rsidRDefault="002E7F22" w:rsidP="001160B8">
      <w:pPr>
        <w:widowControl/>
        <w:numPr>
          <w:ilvl w:val="2"/>
          <w:numId w:val="17"/>
        </w:numPr>
        <w:autoSpaceDE/>
        <w:autoSpaceDN/>
        <w:spacing w:before="100" w:beforeAutospacing="1" w:after="100" w:afterAutospacing="1" w:line="360" w:lineRule="auto"/>
        <w:jc w:val="both"/>
        <w:outlineLvl w:val="3"/>
        <w:rPr>
          <w:color w:val="000000"/>
          <w:sz w:val="24"/>
          <w:szCs w:val="24"/>
          <w:lang w:val="en-IN" w:eastAsia="en-GB"/>
        </w:rPr>
      </w:pPr>
      <w:r w:rsidRPr="002E7F22">
        <w:rPr>
          <w:color w:val="000000"/>
          <w:sz w:val="24"/>
          <w:szCs w:val="24"/>
          <w:lang w:val="en-IN" w:eastAsia="en-GB"/>
        </w:rPr>
        <w:t>Solid State Drives (SSDs) are recommended over traditional Hard Disk Drives (HDDs) due to their significantly faster read and write speeds. This can drastically reduce the time required to load and process EEG data, improving the overall performance of the system.</w:t>
      </w:r>
    </w:p>
    <w:p w14:paraId="3A936AD8" w14:textId="63F80722" w:rsidR="00547C2D" w:rsidRDefault="002E7F22" w:rsidP="00547C2D">
      <w:pPr>
        <w:widowControl/>
        <w:numPr>
          <w:ilvl w:val="2"/>
          <w:numId w:val="17"/>
        </w:numPr>
        <w:autoSpaceDE/>
        <w:autoSpaceDN/>
        <w:spacing w:before="100" w:beforeAutospacing="1" w:after="100" w:afterAutospacing="1" w:line="360" w:lineRule="auto"/>
        <w:jc w:val="both"/>
        <w:outlineLvl w:val="3"/>
        <w:rPr>
          <w:color w:val="000000"/>
          <w:sz w:val="24"/>
          <w:szCs w:val="24"/>
          <w:lang w:val="en-IN" w:eastAsia="en-GB"/>
        </w:rPr>
      </w:pPr>
      <w:r w:rsidRPr="002E7F22">
        <w:rPr>
          <w:color w:val="000000"/>
          <w:sz w:val="24"/>
          <w:szCs w:val="24"/>
          <w:lang w:val="en-IN" w:eastAsia="en-GB"/>
        </w:rPr>
        <w:t xml:space="preserve">The recommendation for 29 GB of disk space accounts for a full installation of MATLAB and all necessary toolboxes, as well as providing ample space for storing EEG data.   </w:t>
      </w:r>
    </w:p>
    <w:p w14:paraId="735B79B2" w14:textId="77777777" w:rsidR="00547C2D" w:rsidRPr="00547C2D" w:rsidRDefault="00547C2D" w:rsidP="00547C2D">
      <w:pPr>
        <w:widowControl/>
        <w:autoSpaceDE/>
        <w:autoSpaceDN/>
        <w:spacing w:before="100" w:beforeAutospacing="1" w:after="100" w:afterAutospacing="1" w:line="360" w:lineRule="auto"/>
        <w:ind w:left="1134"/>
        <w:jc w:val="both"/>
        <w:outlineLvl w:val="3"/>
        <w:rPr>
          <w:color w:val="000000"/>
          <w:sz w:val="24"/>
          <w:szCs w:val="24"/>
          <w:lang w:val="en-IN" w:eastAsia="en-GB"/>
        </w:rPr>
      </w:pPr>
    </w:p>
    <w:p w14:paraId="00F7611D" w14:textId="239477D1" w:rsidR="002E7F22" w:rsidRPr="002E7F22" w:rsidRDefault="002E7F22" w:rsidP="001160B8">
      <w:pPr>
        <w:widowControl/>
        <w:numPr>
          <w:ilvl w:val="0"/>
          <w:numId w:val="17"/>
        </w:numPr>
        <w:autoSpaceDE/>
        <w:autoSpaceDN/>
        <w:spacing w:before="100" w:beforeAutospacing="1" w:after="100" w:afterAutospacing="1" w:line="360" w:lineRule="auto"/>
        <w:jc w:val="both"/>
        <w:outlineLvl w:val="3"/>
        <w:rPr>
          <w:color w:val="000000"/>
          <w:sz w:val="24"/>
          <w:szCs w:val="24"/>
          <w:lang w:val="en-IN" w:eastAsia="en-GB"/>
        </w:rPr>
      </w:pPr>
      <w:r w:rsidRPr="002E7F22">
        <w:rPr>
          <w:b/>
          <w:bCs/>
          <w:color w:val="000000"/>
          <w:sz w:val="24"/>
          <w:szCs w:val="24"/>
          <w:lang w:val="en-IN" w:eastAsia="en-GB"/>
        </w:rPr>
        <w:t>RAM</w:t>
      </w:r>
    </w:p>
    <w:p w14:paraId="2D555886" w14:textId="77777777" w:rsidR="002E7F22" w:rsidRPr="002E7F22" w:rsidRDefault="002E7F22" w:rsidP="008D1421">
      <w:pPr>
        <w:widowControl/>
        <w:numPr>
          <w:ilvl w:val="1"/>
          <w:numId w:val="17"/>
        </w:numPr>
        <w:autoSpaceDE/>
        <w:autoSpaceDN/>
        <w:spacing w:before="100" w:beforeAutospacing="1" w:after="100" w:afterAutospacing="1" w:line="360" w:lineRule="auto"/>
        <w:ind w:left="1182"/>
        <w:jc w:val="both"/>
        <w:outlineLvl w:val="3"/>
        <w:rPr>
          <w:color w:val="000000"/>
          <w:sz w:val="24"/>
          <w:szCs w:val="24"/>
          <w:lang w:val="en-IN" w:eastAsia="en-GB"/>
        </w:rPr>
      </w:pPr>
      <w:r w:rsidRPr="002E7F22">
        <w:rPr>
          <w:color w:val="000000"/>
          <w:sz w:val="24"/>
          <w:szCs w:val="24"/>
          <w:lang w:val="en-IN" w:eastAsia="en-GB"/>
        </w:rPr>
        <w:t>Random Access Memory (RAM) is essential for the system to efficiently handle data and run applications. Adequate RAM ensures that the system can load EEG data quickly and perform computations without significant delays.</w:t>
      </w:r>
    </w:p>
    <w:p w14:paraId="3E31CEFE" w14:textId="77777777" w:rsidR="002E7F22" w:rsidRPr="002E7F22" w:rsidRDefault="002E7F22" w:rsidP="008D1421">
      <w:pPr>
        <w:widowControl/>
        <w:numPr>
          <w:ilvl w:val="1"/>
          <w:numId w:val="17"/>
        </w:numPr>
        <w:autoSpaceDE/>
        <w:autoSpaceDN/>
        <w:spacing w:before="100" w:beforeAutospacing="1" w:after="100" w:afterAutospacing="1" w:line="360" w:lineRule="auto"/>
        <w:ind w:left="1182"/>
        <w:jc w:val="both"/>
        <w:outlineLvl w:val="3"/>
        <w:rPr>
          <w:color w:val="000000"/>
          <w:sz w:val="24"/>
          <w:szCs w:val="24"/>
          <w:lang w:val="en-IN" w:eastAsia="en-GB"/>
        </w:rPr>
      </w:pPr>
      <w:r w:rsidRPr="002E7F22">
        <w:rPr>
          <w:color w:val="000000"/>
          <w:sz w:val="24"/>
          <w:szCs w:val="24"/>
          <w:lang w:val="en-IN" w:eastAsia="en-GB"/>
        </w:rPr>
        <w:t>Minimum Requirement:</w:t>
      </w:r>
    </w:p>
    <w:p w14:paraId="17DEC21A" w14:textId="77777777" w:rsidR="002E7F22" w:rsidRPr="002E7F22" w:rsidRDefault="002E7F22" w:rsidP="001160B8">
      <w:pPr>
        <w:widowControl/>
        <w:numPr>
          <w:ilvl w:val="2"/>
          <w:numId w:val="17"/>
        </w:numPr>
        <w:autoSpaceDE/>
        <w:autoSpaceDN/>
        <w:spacing w:before="100" w:beforeAutospacing="1" w:after="100" w:afterAutospacing="1" w:line="360" w:lineRule="auto"/>
        <w:jc w:val="both"/>
        <w:outlineLvl w:val="3"/>
        <w:rPr>
          <w:color w:val="000000"/>
          <w:sz w:val="24"/>
          <w:szCs w:val="24"/>
          <w:lang w:val="en-IN" w:eastAsia="en-GB"/>
        </w:rPr>
      </w:pPr>
      <w:r w:rsidRPr="002E7F22">
        <w:rPr>
          <w:color w:val="000000"/>
          <w:sz w:val="24"/>
          <w:szCs w:val="24"/>
          <w:lang w:val="en-IN" w:eastAsia="en-GB"/>
        </w:rPr>
        <w:t>4 GB</w:t>
      </w:r>
    </w:p>
    <w:p w14:paraId="57C916BE" w14:textId="77777777" w:rsidR="002E7F22" w:rsidRPr="002E7F22" w:rsidRDefault="002E7F22" w:rsidP="001160B8">
      <w:pPr>
        <w:widowControl/>
        <w:numPr>
          <w:ilvl w:val="2"/>
          <w:numId w:val="17"/>
        </w:numPr>
        <w:autoSpaceDE/>
        <w:autoSpaceDN/>
        <w:spacing w:before="100" w:beforeAutospacing="1" w:after="100" w:afterAutospacing="1" w:line="360" w:lineRule="auto"/>
        <w:jc w:val="both"/>
        <w:outlineLvl w:val="3"/>
        <w:rPr>
          <w:color w:val="000000"/>
          <w:sz w:val="24"/>
          <w:szCs w:val="24"/>
          <w:lang w:val="en-IN" w:eastAsia="en-GB"/>
        </w:rPr>
      </w:pPr>
      <w:r w:rsidRPr="002E7F22">
        <w:rPr>
          <w:color w:val="000000"/>
          <w:sz w:val="24"/>
          <w:szCs w:val="24"/>
          <w:lang w:val="en-IN" w:eastAsia="en-GB"/>
        </w:rPr>
        <w:t>The minimum RAM requirement is the baseline for running MATLAB and performing basic EEG data processing. However, this may lead to slower performance and potential bottlenecks when dealing with large datasets or complex computations.</w:t>
      </w:r>
    </w:p>
    <w:p w14:paraId="587A52CF" w14:textId="77777777" w:rsidR="002E7F22" w:rsidRPr="002E7F22" w:rsidRDefault="002E7F22" w:rsidP="008D1421">
      <w:pPr>
        <w:widowControl/>
        <w:numPr>
          <w:ilvl w:val="1"/>
          <w:numId w:val="17"/>
        </w:numPr>
        <w:autoSpaceDE/>
        <w:autoSpaceDN/>
        <w:spacing w:before="100" w:beforeAutospacing="1" w:after="100" w:afterAutospacing="1" w:line="360" w:lineRule="auto"/>
        <w:ind w:left="1182"/>
        <w:jc w:val="both"/>
        <w:outlineLvl w:val="3"/>
        <w:rPr>
          <w:color w:val="000000"/>
          <w:sz w:val="24"/>
          <w:szCs w:val="24"/>
          <w:lang w:val="en-IN" w:eastAsia="en-GB"/>
        </w:rPr>
      </w:pPr>
      <w:r w:rsidRPr="002E7F22">
        <w:rPr>
          <w:color w:val="000000"/>
          <w:sz w:val="24"/>
          <w:szCs w:val="24"/>
          <w:lang w:val="en-IN" w:eastAsia="en-GB"/>
        </w:rPr>
        <w:t>Recommended Requirement:</w:t>
      </w:r>
    </w:p>
    <w:p w14:paraId="67C7BC98" w14:textId="77777777" w:rsidR="002E7F22" w:rsidRPr="002E7F22" w:rsidRDefault="002E7F22" w:rsidP="001160B8">
      <w:pPr>
        <w:widowControl/>
        <w:numPr>
          <w:ilvl w:val="2"/>
          <w:numId w:val="17"/>
        </w:numPr>
        <w:autoSpaceDE/>
        <w:autoSpaceDN/>
        <w:spacing w:before="100" w:beforeAutospacing="1" w:after="100" w:afterAutospacing="1" w:line="360" w:lineRule="auto"/>
        <w:jc w:val="both"/>
        <w:outlineLvl w:val="3"/>
        <w:rPr>
          <w:color w:val="000000"/>
          <w:sz w:val="24"/>
          <w:szCs w:val="24"/>
          <w:lang w:val="en-IN" w:eastAsia="en-GB"/>
        </w:rPr>
      </w:pPr>
      <w:r w:rsidRPr="002E7F22">
        <w:rPr>
          <w:color w:val="000000"/>
          <w:sz w:val="24"/>
          <w:szCs w:val="24"/>
          <w:lang w:val="en-IN" w:eastAsia="en-GB"/>
        </w:rPr>
        <w:t>8 GB</w:t>
      </w:r>
    </w:p>
    <w:p w14:paraId="749AF48C" w14:textId="77777777" w:rsidR="002E7F22" w:rsidRPr="002E7F22" w:rsidRDefault="002E7F22" w:rsidP="001160B8">
      <w:pPr>
        <w:widowControl/>
        <w:numPr>
          <w:ilvl w:val="2"/>
          <w:numId w:val="17"/>
        </w:numPr>
        <w:autoSpaceDE/>
        <w:autoSpaceDN/>
        <w:spacing w:before="100" w:beforeAutospacing="1" w:after="100" w:afterAutospacing="1" w:line="360" w:lineRule="auto"/>
        <w:jc w:val="both"/>
        <w:outlineLvl w:val="3"/>
        <w:rPr>
          <w:color w:val="000000"/>
          <w:sz w:val="24"/>
          <w:szCs w:val="24"/>
          <w:lang w:val="en-IN" w:eastAsia="en-GB"/>
        </w:rPr>
      </w:pPr>
      <w:r w:rsidRPr="002E7F22">
        <w:rPr>
          <w:color w:val="000000"/>
          <w:sz w:val="24"/>
          <w:szCs w:val="24"/>
          <w:lang w:val="en-IN" w:eastAsia="en-GB"/>
        </w:rPr>
        <w:t>8 GB of RAM is recommended to ensure smooth and efficient operation, especially when processing large EEG datasets and running complex algorithms like CNNs.</w:t>
      </w:r>
    </w:p>
    <w:p w14:paraId="77A49D2F" w14:textId="77777777" w:rsidR="002E7F22" w:rsidRPr="002E7F22" w:rsidRDefault="002E7F22" w:rsidP="001160B8">
      <w:pPr>
        <w:widowControl/>
        <w:numPr>
          <w:ilvl w:val="2"/>
          <w:numId w:val="17"/>
        </w:numPr>
        <w:autoSpaceDE/>
        <w:autoSpaceDN/>
        <w:spacing w:before="100" w:beforeAutospacing="1" w:after="100" w:afterAutospacing="1" w:line="360" w:lineRule="auto"/>
        <w:jc w:val="both"/>
        <w:outlineLvl w:val="3"/>
        <w:rPr>
          <w:color w:val="000000"/>
          <w:sz w:val="24"/>
          <w:szCs w:val="24"/>
          <w:lang w:val="en-IN" w:eastAsia="en-GB"/>
        </w:rPr>
      </w:pPr>
      <w:r w:rsidRPr="002E7F22">
        <w:rPr>
          <w:color w:val="000000"/>
          <w:sz w:val="24"/>
          <w:szCs w:val="24"/>
          <w:lang w:val="en-IN" w:eastAsia="en-GB"/>
        </w:rPr>
        <w:t>Sufficient RAM allows the system to hold more data in memory, reducing the need to access the hard drive frequently, which significantly speeds up processing.</w:t>
      </w:r>
    </w:p>
    <w:p w14:paraId="630C8917" w14:textId="77777777" w:rsidR="002E7F22" w:rsidRDefault="009936BA" w:rsidP="002E7F22">
      <w:pPr>
        <w:widowControl/>
        <w:autoSpaceDE/>
        <w:autoSpaceDN/>
        <w:spacing w:before="100" w:beforeAutospacing="1" w:after="100" w:afterAutospacing="1" w:line="360" w:lineRule="auto"/>
        <w:jc w:val="both"/>
        <w:outlineLvl w:val="3"/>
        <w:rPr>
          <w:b/>
          <w:bCs/>
          <w:color w:val="000000"/>
          <w:sz w:val="28"/>
          <w:szCs w:val="28"/>
          <w:lang w:eastAsia="en-GB"/>
        </w:rPr>
      </w:pPr>
      <w:r w:rsidRPr="009936BA">
        <w:rPr>
          <w:b/>
          <w:bCs/>
          <w:color w:val="000000"/>
          <w:sz w:val="28"/>
          <w:szCs w:val="28"/>
          <w:lang w:val="en-IN" w:eastAsia="en-GB"/>
        </w:rPr>
        <w:t xml:space="preserve">6.4 </w:t>
      </w:r>
      <w:r w:rsidR="002E7F22" w:rsidRPr="002E7F22">
        <w:rPr>
          <w:b/>
          <w:bCs/>
          <w:color w:val="000000"/>
          <w:sz w:val="28"/>
          <w:szCs w:val="28"/>
          <w:lang w:eastAsia="en-GB"/>
        </w:rPr>
        <w:t>Justification of Requirements</w:t>
      </w:r>
    </w:p>
    <w:p w14:paraId="1DA92A05" w14:textId="77777777" w:rsidR="002E7F22" w:rsidRPr="002E7F22" w:rsidRDefault="002E7F22" w:rsidP="001160B8">
      <w:pPr>
        <w:numPr>
          <w:ilvl w:val="0"/>
          <w:numId w:val="42"/>
        </w:numPr>
        <w:spacing w:line="360" w:lineRule="auto"/>
        <w:jc w:val="both"/>
        <w:rPr>
          <w:color w:val="000000"/>
          <w:sz w:val="24"/>
          <w:szCs w:val="24"/>
          <w:lang w:val="en-IN" w:eastAsia="en-GB"/>
        </w:rPr>
      </w:pPr>
      <w:r w:rsidRPr="002E7F22">
        <w:rPr>
          <w:b/>
          <w:bCs/>
          <w:color w:val="000000"/>
          <w:sz w:val="24"/>
          <w:szCs w:val="24"/>
          <w:lang w:val="en-IN" w:eastAsia="en-GB"/>
        </w:rPr>
        <w:t>Software Justification</w:t>
      </w:r>
      <w:r w:rsidRPr="002E7F22">
        <w:rPr>
          <w:color w:val="000000"/>
          <w:sz w:val="24"/>
          <w:szCs w:val="24"/>
          <w:lang w:val="en-IN" w:eastAsia="en-GB"/>
        </w:rPr>
        <w:t xml:space="preserve"> </w:t>
      </w:r>
    </w:p>
    <w:p w14:paraId="7DBDB3DD" w14:textId="77777777" w:rsidR="002E7F22" w:rsidRPr="002E7F22" w:rsidRDefault="002E7F22" w:rsidP="008D1421">
      <w:pPr>
        <w:numPr>
          <w:ilvl w:val="1"/>
          <w:numId w:val="42"/>
        </w:numPr>
        <w:spacing w:line="360" w:lineRule="auto"/>
        <w:ind w:left="1182"/>
        <w:jc w:val="both"/>
        <w:rPr>
          <w:color w:val="000000"/>
          <w:sz w:val="24"/>
          <w:szCs w:val="24"/>
          <w:lang w:val="en-IN" w:eastAsia="en-GB"/>
        </w:rPr>
      </w:pPr>
      <w:r w:rsidRPr="002E7F22">
        <w:rPr>
          <w:color w:val="000000"/>
          <w:sz w:val="24"/>
          <w:szCs w:val="24"/>
          <w:lang w:val="en-IN" w:eastAsia="en-GB"/>
        </w:rPr>
        <w:t>The selection of MATLAB R2022b is justified by its specialized toolboxes for signal processing, wavelet analysis, and deep learning, which are indispensable for the proposed methodology.</w:t>
      </w:r>
    </w:p>
    <w:p w14:paraId="71AA325F" w14:textId="77777777" w:rsidR="002E7F22" w:rsidRPr="002E7F22" w:rsidRDefault="002E7F22" w:rsidP="008D1421">
      <w:pPr>
        <w:numPr>
          <w:ilvl w:val="1"/>
          <w:numId w:val="42"/>
        </w:numPr>
        <w:spacing w:line="360" w:lineRule="auto"/>
        <w:ind w:left="1182"/>
        <w:jc w:val="both"/>
        <w:rPr>
          <w:color w:val="000000"/>
          <w:sz w:val="24"/>
          <w:szCs w:val="24"/>
          <w:lang w:val="en-IN" w:eastAsia="en-GB"/>
        </w:rPr>
      </w:pPr>
      <w:r w:rsidRPr="002E7F22">
        <w:rPr>
          <w:color w:val="000000"/>
          <w:sz w:val="24"/>
          <w:szCs w:val="24"/>
          <w:lang w:val="en-IN" w:eastAsia="en-GB"/>
        </w:rPr>
        <w:t xml:space="preserve">MATLAB's capabilities in handling complex mathematical operations and providing a robust environment for algorithm development make it the most suitable choice for this project.   </w:t>
      </w:r>
    </w:p>
    <w:p w14:paraId="295B67EA" w14:textId="77777777" w:rsidR="002E7F22" w:rsidRPr="002E7F22" w:rsidRDefault="002E7F22" w:rsidP="001160B8">
      <w:pPr>
        <w:numPr>
          <w:ilvl w:val="0"/>
          <w:numId w:val="42"/>
        </w:numPr>
        <w:spacing w:line="360" w:lineRule="auto"/>
        <w:jc w:val="both"/>
        <w:rPr>
          <w:color w:val="000000"/>
          <w:sz w:val="24"/>
          <w:szCs w:val="24"/>
          <w:lang w:val="en-IN" w:eastAsia="en-GB"/>
        </w:rPr>
      </w:pPr>
      <w:r w:rsidRPr="002E7F22">
        <w:rPr>
          <w:b/>
          <w:bCs/>
          <w:color w:val="000000"/>
          <w:sz w:val="24"/>
          <w:szCs w:val="24"/>
          <w:lang w:val="en-IN" w:eastAsia="en-GB"/>
        </w:rPr>
        <w:t>Hardware Justification</w:t>
      </w:r>
      <w:r w:rsidRPr="002E7F22">
        <w:rPr>
          <w:color w:val="000000"/>
          <w:sz w:val="24"/>
          <w:szCs w:val="24"/>
          <w:lang w:val="en-IN" w:eastAsia="en-GB"/>
        </w:rPr>
        <w:t xml:space="preserve"> </w:t>
      </w:r>
    </w:p>
    <w:p w14:paraId="32AE4A29" w14:textId="77777777" w:rsidR="002E7F22" w:rsidRPr="002E7F22" w:rsidRDefault="002E7F22" w:rsidP="008D1421">
      <w:pPr>
        <w:numPr>
          <w:ilvl w:val="1"/>
          <w:numId w:val="42"/>
        </w:numPr>
        <w:spacing w:line="360" w:lineRule="auto"/>
        <w:ind w:left="1182"/>
        <w:jc w:val="both"/>
        <w:rPr>
          <w:color w:val="000000"/>
          <w:sz w:val="24"/>
          <w:szCs w:val="24"/>
          <w:lang w:val="en-IN" w:eastAsia="en-GB"/>
        </w:rPr>
      </w:pPr>
      <w:r w:rsidRPr="002E7F22">
        <w:rPr>
          <w:color w:val="000000"/>
          <w:sz w:val="24"/>
          <w:szCs w:val="24"/>
          <w:lang w:val="en-IN" w:eastAsia="en-GB"/>
        </w:rPr>
        <w:t>The specified hardware requirements are carefully chosen to balance performance and cost-effectiveness.</w:t>
      </w:r>
    </w:p>
    <w:p w14:paraId="635FCBAD" w14:textId="77777777" w:rsidR="002E7F22" w:rsidRPr="002E7F22" w:rsidRDefault="002E7F22" w:rsidP="008D1421">
      <w:pPr>
        <w:numPr>
          <w:ilvl w:val="1"/>
          <w:numId w:val="42"/>
        </w:numPr>
        <w:spacing w:line="360" w:lineRule="auto"/>
        <w:ind w:left="1182"/>
        <w:jc w:val="both"/>
        <w:rPr>
          <w:color w:val="000000"/>
          <w:sz w:val="24"/>
          <w:szCs w:val="24"/>
          <w:lang w:val="en-IN" w:eastAsia="en-GB"/>
        </w:rPr>
      </w:pPr>
      <w:r w:rsidRPr="002E7F22">
        <w:rPr>
          <w:color w:val="000000"/>
          <w:sz w:val="24"/>
          <w:szCs w:val="24"/>
          <w:lang w:val="en-IN" w:eastAsia="en-GB"/>
        </w:rPr>
        <w:t>The minimum requirements ensure that the system can be implemented on standard hardware, making it accessible for a wide range of applications.</w:t>
      </w:r>
    </w:p>
    <w:p w14:paraId="6D15A24F" w14:textId="77777777" w:rsidR="002E7F22" w:rsidRPr="002E7F22" w:rsidRDefault="002E7F22" w:rsidP="008D1421">
      <w:pPr>
        <w:numPr>
          <w:ilvl w:val="1"/>
          <w:numId w:val="42"/>
        </w:numPr>
        <w:spacing w:line="360" w:lineRule="auto"/>
        <w:ind w:left="1182"/>
        <w:jc w:val="both"/>
        <w:rPr>
          <w:color w:val="000000"/>
          <w:sz w:val="24"/>
          <w:szCs w:val="24"/>
          <w:lang w:val="en-IN" w:eastAsia="en-GB"/>
        </w:rPr>
      </w:pPr>
      <w:r w:rsidRPr="002E7F22">
        <w:rPr>
          <w:color w:val="000000"/>
          <w:sz w:val="24"/>
          <w:szCs w:val="24"/>
          <w:lang w:val="en-IN" w:eastAsia="en-GB"/>
        </w:rPr>
        <w:lastRenderedPageBreak/>
        <w:t>The recommended requirements are aimed at optimizing the system's performance to handle the computational demands of EEG data processing and deep learning algorithms.</w:t>
      </w:r>
    </w:p>
    <w:p w14:paraId="1ACF764C" w14:textId="4499941A" w:rsidR="002E7F22" w:rsidRPr="001160B8" w:rsidRDefault="00B67501" w:rsidP="008D1421">
      <w:pPr>
        <w:numPr>
          <w:ilvl w:val="1"/>
          <w:numId w:val="42"/>
        </w:numPr>
        <w:spacing w:line="360" w:lineRule="auto"/>
        <w:ind w:left="1182"/>
        <w:jc w:val="both"/>
        <w:rPr>
          <w:color w:val="000000"/>
          <w:sz w:val="24"/>
          <w:szCs w:val="24"/>
          <w:lang w:val="en-IN" w:eastAsia="en-GB"/>
        </w:rPr>
      </w:pPr>
      <w:r>
        <w:rPr>
          <w:color w:val="000000"/>
          <w:sz w:val="24"/>
          <w:szCs w:val="24"/>
          <w:lang w:val="en-IN" w:eastAsia="en-GB"/>
        </w:rPr>
        <w:t>M</w:t>
      </w:r>
      <w:r w:rsidR="002E7F22" w:rsidRPr="002E7F22">
        <w:rPr>
          <w:color w:val="000000"/>
          <w:sz w:val="24"/>
          <w:szCs w:val="24"/>
          <w:lang w:val="en-IN" w:eastAsia="en-GB"/>
        </w:rPr>
        <w:t>eeting these requirements will enable real-time or near real-time analysis, which is critical for clinical settings where timely decision-making is essential.</w:t>
      </w:r>
    </w:p>
    <w:p w14:paraId="23FA0592" w14:textId="77777777" w:rsidR="002E7F22" w:rsidRPr="002E7F22" w:rsidRDefault="002E7F22" w:rsidP="002E7F22">
      <w:pPr>
        <w:spacing w:line="360" w:lineRule="auto"/>
        <w:jc w:val="both"/>
        <w:rPr>
          <w:rStyle w:val="Hyperlink"/>
          <w:sz w:val="24"/>
          <w:szCs w:val="24"/>
          <w:lang w:val="en-IN" w:eastAsia="en-GB"/>
        </w:rPr>
      </w:pPr>
      <w:r w:rsidRPr="002E7F22">
        <w:rPr>
          <w:color w:val="000000"/>
          <w:sz w:val="24"/>
          <w:szCs w:val="24"/>
          <w:lang w:val="en-IN" w:eastAsia="en-GB"/>
        </w:rPr>
        <w:fldChar w:fldCharType="begin"/>
      </w:r>
      <w:r w:rsidRPr="002E7F22">
        <w:rPr>
          <w:color w:val="000000"/>
          <w:sz w:val="24"/>
          <w:szCs w:val="24"/>
          <w:lang w:val="en-IN" w:eastAsia="en-GB"/>
        </w:rPr>
        <w:instrText>HYPERLINK "https://contribution.usercontent.google.com/download?c=CgxiYXJkX3N0b3JhZ2USTxIMcmVxdWVzdF9kYXRhGj8KMDAwMDYzMzVlNWU0YWI0NDEwNjZjNDc5MzE2Mzc0MDdkODI3MGU3YWI4NTU3ODcwMhILEgcQo7Gmj_QDGAE&amp;filename&amp;opi=103135050" \t "_blank"</w:instrText>
      </w:r>
      <w:r w:rsidRPr="002E7F22">
        <w:rPr>
          <w:color w:val="000000"/>
          <w:sz w:val="24"/>
          <w:szCs w:val="24"/>
          <w:lang w:val="en-IN" w:eastAsia="en-GB"/>
        </w:rPr>
      </w:r>
      <w:r w:rsidRPr="002E7F22">
        <w:rPr>
          <w:color w:val="000000"/>
          <w:sz w:val="24"/>
          <w:szCs w:val="24"/>
          <w:lang w:val="en-IN" w:eastAsia="en-GB"/>
        </w:rPr>
        <w:fldChar w:fldCharType="separate"/>
      </w:r>
    </w:p>
    <w:p w14:paraId="49B48236" w14:textId="77777777" w:rsidR="002E7F22" w:rsidRPr="002E7F22" w:rsidRDefault="002E7F22" w:rsidP="002E7F22">
      <w:pPr>
        <w:spacing w:line="360" w:lineRule="auto"/>
        <w:jc w:val="both"/>
        <w:rPr>
          <w:color w:val="000000"/>
          <w:sz w:val="24"/>
          <w:szCs w:val="24"/>
          <w:lang w:val="en-IN" w:eastAsia="en-GB"/>
        </w:rPr>
      </w:pPr>
      <w:r w:rsidRPr="002E7F22">
        <w:rPr>
          <w:color w:val="000000"/>
          <w:sz w:val="24"/>
          <w:szCs w:val="24"/>
          <w:lang w:val="en-IN" w:eastAsia="en-GB"/>
        </w:rPr>
        <w:fldChar w:fldCharType="end"/>
      </w:r>
    </w:p>
    <w:p w14:paraId="7DFAA047" w14:textId="77777777" w:rsidR="009936BA" w:rsidRDefault="009936BA" w:rsidP="001526A7">
      <w:pPr>
        <w:spacing w:line="360" w:lineRule="auto"/>
        <w:jc w:val="both"/>
        <w:rPr>
          <w:b/>
          <w:sz w:val="32"/>
          <w:szCs w:val="32"/>
        </w:rPr>
      </w:pPr>
    </w:p>
    <w:p w14:paraId="43D7E25B" w14:textId="77777777" w:rsidR="009936BA" w:rsidRDefault="009936BA" w:rsidP="001526A7">
      <w:pPr>
        <w:spacing w:line="360" w:lineRule="auto"/>
        <w:jc w:val="both"/>
        <w:rPr>
          <w:b/>
          <w:sz w:val="32"/>
          <w:szCs w:val="32"/>
        </w:rPr>
      </w:pPr>
    </w:p>
    <w:p w14:paraId="037446B1" w14:textId="77777777" w:rsidR="00EF6F2C" w:rsidRDefault="00EF6F2C" w:rsidP="001526A7">
      <w:pPr>
        <w:spacing w:line="360" w:lineRule="auto"/>
        <w:jc w:val="both"/>
        <w:rPr>
          <w:b/>
          <w:sz w:val="32"/>
          <w:szCs w:val="32"/>
        </w:rPr>
      </w:pPr>
    </w:p>
    <w:p w14:paraId="14F2D6C9" w14:textId="77777777" w:rsidR="00EF6F2C" w:rsidRDefault="00EF6F2C" w:rsidP="001526A7">
      <w:pPr>
        <w:spacing w:line="360" w:lineRule="auto"/>
        <w:jc w:val="both"/>
        <w:rPr>
          <w:b/>
          <w:sz w:val="32"/>
          <w:szCs w:val="32"/>
        </w:rPr>
      </w:pPr>
    </w:p>
    <w:p w14:paraId="38EF9068" w14:textId="77777777" w:rsidR="00EF6F2C" w:rsidRDefault="00EF6F2C" w:rsidP="001526A7">
      <w:pPr>
        <w:spacing w:line="360" w:lineRule="auto"/>
        <w:jc w:val="both"/>
        <w:rPr>
          <w:b/>
          <w:sz w:val="32"/>
          <w:szCs w:val="32"/>
        </w:rPr>
      </w:pPr>
    </w:p>
    <w:p w14:paraId="2B4A4BBE" w14:textId="77777777" w:rsidR="00EF6F2C" w:rsidRDefault="00EF6F2C" w:rsidP="001526A7">
      <w:pPr>
        <w:spacing w:line="360" w:lineRule="auto"/>
        <w:jc w:val="both"/>
        <w:rPr>
          <w:b/>
          <w:sz w:val="32"/>
          <w:szCs w:val="32"/>
        </w:rPr>
      </w:pPr>
    </w:p>
    <w:p w14:paraId="631FAA59" w14:textId="77777777" w:rsidR="00EF6F2C" w:rsidRDefault="00EF6F2C" w:rsidP="001526A7">
      <w:pPr>
        <w:spacing w:line="360" w:lineRule="auto"/>
        <w:jc w:val="both"/>
        <w:rPr>
          <w:b/>
          <w:sz w:val="32"/>
          <w:szCs w:val="32"/>
        </w:rPr>
      </w:pPr>
    </w:p>
    <w:p w14:paraId="73FF9E7A" w14:textId="77777777" w:rsidR="00891F45" w:rsidRDefault="00891F45" w:rsidP="00FC4190">
      <w:pPr>
        <w:spacing w:line="360" w:lineRule="auto"/>
        <w:jc w:val="center"/>
        <w:rPr>
          <w:b/>
          <w:sz w:val="32"/>
          <w:szCs w:val="32"/>
        </w:rPr>
      </w:pPr>
    </w:p>
    <w:p w14:paraId="631C8BE0" w14:textId="77777777" w:rsidR="002E7F22" w:rsidRDefault="002E7F22" w:rsidP="00FC4190">
      <w:pPr>
        <w:spacing w:line="360" w:lineRule="auto"/>
        <w:jc w:val="center"/>
        <w:rPr>
          <w:b/>
          <w:sz w:val="32"/>
          <w:szCs w:val="32"/>
        </w:rPr>
      </w:pPr>
    </w:p>
    <w:p w14:paraId="79042454" w14:textId="77777777" w:rsidR="002E7F22" w:rsidRDefault="002E7F22" w:rsidP="00FC4190">
      <w:pPr>
        <w:spacing w:line="360" w:lineRule="auto"/>
        <w:jc w:val="center"/>
        <w:rPr>
          <w:b/>
          <w:sz w:val="32"/>
          <w:szCs w:val="32"/>
        </w:rPr>
      </w:pPr>
    </w:p>
    <w:p w14:paraId="2E1C0B90" w14:textId="77777777" w:rsidR="002E7F22" w:rsidRDefault="002E7F22" w:rsidP="00FC4190">
      <w:pPr>
        <w:spacing w:line="360" w:lineRule="auto"/>
        <w:jc w:val="center"/>
        <w:rPr>
          <w:b/>
          <w:sz w:val="32"/>
          <w:szCs w:val="32"/>
        </w:rPr>
      </w:pPr>
    </w:p>
    <w:p w14:paraId="2B52194A" w14:textId="77777777" w:rsidR="002E7F22" w:rsidRDefault="002E7F22" w:rsidP="00FC4190">
      <w:pPr>
        <w:spacing w:line="360" w:lineRule="auto"/>
        <w:jc w:val="center"/>
        <w:rPr>
          <w:b/>
          <w:sz w:val="32"/>
          <w:szCs w:val="32"/>
        </w:rPr>
      </w:pPr>
    </w:p>
    <w:p w14:paraId="42DEEFFF" w14:textId="77777777" w:rsidR="002E7F22" w:rsidRDefault="002E7F22" w:rsidP="00FC4190">
      <w:pPr>
        <w:spacing w:line="360" w:lineRule="auto"/>
        <w:jc w:val="center"/>
        <w:rPr>
          <w:b/>
          <w:sz w:val="32"/>
          <w:szCs w:val="32"/>
        </w:rPr>
      </w:pPr>
    </w:p>
    <w:p w14:paraId="7B239E7F" w14:textId="77777777" w:rsidR="002E7F22" w:rsidRDefault="002E7F22" w:rsidP="00FC4190">
      <w:pPr>
        <w:spacing w:line="360" w:lineRule="auto"/>
        <w:jc w:val="center"/>
        <w:rPr>
          <w:b/>
          <w:sz w:val="32"/>
          <w:szCs w:val="32"/>
        </w:rPr>
      </w:pPr>
    </w:p>
    <w:p w14:paraId="1167A9ED" w14:textId="77777777" w:rsidR="002E7F22" w:rsidRDefault="002E7F22" w:rsidP="00FC4190">
      <w:pPr>
        <w:spacing w:line="360" w:lineRule="auto"/>
        <w:jc w:val="center"/>
        <w:rPr>
          <w:b/>
          <w:sz w:val="32"/>
          <w:szCs w:val="32"/>
        </w:rPr>
      </w:pPr>
    </w:p>
    <w:p w14:paraId="704F3EA9" w14:textId="77777777" w:rsidR="002E7F22" w:rsidRDefault="002E7F22" w:rsidP="00FC4190">
      <w:pPr>
        <w:spacing w:line="360" w:lineRule="auto"/>
        <w:jc w:val="center"/>
        <w:rPr>
          <w:b/>
          <w:sz w:val="32"/>
          <w:szCs w:val="32"/>
        </w:rPr>
      </w:pPr>
    </w:p>
    <w:p w14:paraId="19DB2ED8" w14:textId="77777777" w:rsidR="002E7F22" w:rsidRDefault="002E7F22" w:rsidP="00FC4190">
      <w:pPr>
        <w:spacing w:line="360" w:lineRule="auto"/>
        <w:jc w:val="center"/>
        <w:rPr>
          <w:b/>
          <w:sz w:val="32"/>
          <w:szCs w:val="32"/>
        </w:rPr>
      </w:pPr>
    </w:p>
    <w:p w14:paraId="1F595017" w14:textId="77777777" w:rsidR="002E7F22" w:rsidRDefault="002E7F22" w:rsidP="00FC4190">
      <w:pPr>
        <w:spacing w:line="360" w:lineRule="auto"/>
        <w:jc w:val="center"/>
        <w:rPr>
          <w:b/>
          <w:sz w:val="32"/>
          <w:szCs w:val="32"/>
        </w:rPr>
      </w:pPr>
    </w:p>
    <w:p w14:paraId="16C5AF5E" w14:textId="77777777" w:rsidR="002E7F22" w:rsidRDefault="002E7F22" w:rsidP="00FC4190">
      <w:pPr>
        <w:spacing w:line="360" w:lineRule="auto"/>
        <w:jc w:val="center"/>
        <w:rPr>
          <w:b/>
          <w:sz w:val="32"/>
          <w:szCs w:val="32"/>
        </w:rPr>
      </w:pPr>
    </w:p>
    <w:p w14:paraId="5352C9F5" w14:textId="77777777" w:rsidR="002E7F22" w:rsidRDefault="002E7F22" w:rsidP="00FC4190">
      <w:pPr>
        <w:spacing w:line="360" w:lineRule="auto"/>
        <w:jc w:val="center"/>
        <w:rPr>
          <w:b/>
          <w:sz w:val="32"/>
          <w:szCs w:val="32"/>
        </w:rPr>
      </w:pPr>
    </w:p>
    <w:p w14:paraId="1240CC62" w14:textId="5AED8A64" w:rsidR="001160B8" w:rsidRDefault="001160B8" w:rsidP="00771B5E">
      <w:pPr>
        <w:spacing w:line="360" w:lineRule="auto"/>
        <w:rPr>
          <w:b/>
          <w:sz w:val="32"/>
          <w:szCs w:val="32"/>
        </w:rPr>
      </w:pPr>
    </w:p>
    <w:p w14:paraId="3ADAE55D" w14:textId="0CFAF2C9" w:rsidR="00293BF8" w:rsidRDefault="00BA18FD" w:rsidP="00FC4190">
      <w:pPr>
        <w:spacing w:line="360" w:lineRule="auto"/>
        <w:jc w:val="center"/>
        <w:rPr>
          <w:b/>
          <w:sz w:val="32"/>
          <w:szCs w:val="32"/>
        </w:rPr>
      </w:pPr>
      <w:r>
        <w:rPr>
          <w:b/>
          <w:sz w:val="32"/>
          <w:szCs w:val="32"/>
        </w:rPr>
        <w:lastRenderedPageBreak/>
        <w:t>CHAPTER-7</w:t>
      </w:r>
    </w:p>
    <w:p w14:paraId="169C80B8" w14:textId="5E9699F7" w:rsidR="00293BF8" w:rsidRDefault="00293BF8" w:rsidP="00FC4190">
      <w:pPr>
        <w:tabs>
          <w:tab w:val="left" w:pos="975"/>
        </w:tabs>
        <w:spacing w:line="360" w:lineRule="auto"/>
        <w:jc w:val="center"/>
        <w:rPr>
          <w:b/>
          <w:sz w:val="32"/>
          <w:szCs w:val="32"/>
        </w:rPr>
      </w:pPr>
      <w:r w:rsidRPr="00C710E5">
        <w:rPr>
          <w:b/>
          <w:sz w:val="32"/>
          <w:szCs w:val="32"/>
        </w:rPr>
        <w:t>TIMELINE FOR EXECUTION OF PROJECT</w:t>
      </w:r>
    </w:p>
    <w:p w14:paraId="529D8753" w14:textId="6EB4A424" w:rsidR="00293BF8" w:rsidRDefault="00293BF8" w:rsidP="00FC4190">
      <w:pPr>
        <w:tabs>
          <w:tab w:val="left" w:pos="975"/>
        </w:tabs>
        <w:spacing w:line="360" w:lineRule="auto"/>
        <w:jc w:val="center"/>
        <w:rPr>
          <w:b/>
          <w:sz w:val="32"/>
          <w:szCs w:val="32"/>
        </w:rPr>
      </w:pPr>
      <w:r>
        <w:rPr>
          <w:b/>
          <w:sz w:val="32"/>
          <w:szCs w:val="32"/>
        </w:rPr>
        <w:t>(GANTT CHART)</w:t>
      </w:r>
    </w:p>
    <w:p w14:paraId="31D0FE8E" w14:textId="77777777" w:rsidR="00034288" w:rsidRDefault="00034288" w:rsidP="001526A7">
      <w:pPr>
        <w:tabs>
          <w:tab w:val="left" w:pos="975"/>
        </w:tabs>
        <w:spacing w:line="360" w:lineRule="auto"/>
        <w:jc w:val="both"/>
        <w:rPr>
          <w:b/>
          <w:sz w:val="32"/>
          <w:szCs w:val="32"/>
        </w:rPr>
      </w:pPr>
    </w:p>
    <w:p w14:paraId="206640B4" w14:textId="72BA464A" w:rsidR="00034288" w:rsidRPr="00D879D9" w:rsidRDefault="00BD42D1" w:rsidP="001526A7">
      <w:pPr>
        <w:tabs>
          <w:tab w:val="left" w:pos="975"/>
        </w:tabs>
        <w:spacing w:line="360" w:lineRule="auto"/>
        <w:jc w:val="both"/>
        <w:rPr>
          <w:b/>
          <w:sz w:val="32"/>
        </w:rPr>
      </w:pPr>
      <w:r>
        <w:rPr>
          <w:b/>
          <w:noProof/>
          <w:sz w:val="32"/>
        </w:rPr>
        <w:drawing>
          <wp:inline distT="0" distB="0" distL="0" distR="0" wp14:anchorId="6F27677C" wp14:editId="37FDEACC">
            <wp:extent cx="5676900" cy="2552700"/>
            <wp:effectExtent l="0" t="0" r="0" b="0"/>
            <wp:docPr id="13457476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47664" name="Picture 1345747664"/>
                    <pic:cNvPicPr/>
                  </pic:nvPicPr>
                  <pic:blipFill>
                    <a:blip r:embed="rId16">
                      <a:extLst>
                        <a:ext uri="{28A0092B-C50C-407E-A947-70E740481C1C}">
                          <a14:useLocalDpi xmlns:a14="http://schemas.microsoft.com/office/drawing/2010/main" val="0"/>
                        </a:ext>
                      </a:extLst>
                    </a:blip>
                    <a:stretch>
                      <a:fillRect/>
                    </a:stretch>
                  </pic:blipFill>
                  <pic:spPr>
                    <a:xfrm>
                      <a:off x="0" y="0"/>
                      <a:ext cx="5676900" cy="2552700"/>
                    </a:xfrm>
                    <a:prstGeom prst="rect">
                      <a:avLst/>
                    </a:prstGeom>
                  </pic:spPr>
                </pic:pic>
              </a:graphicData>
            </a:graphic>
          </wp:inline>
        </w:drawing>
      </w:r>
    </w:p>
    <w:p w14:paraId="6A120610" w14:textId="77777777" w:rsidR="00110958" w:rsidRDefault="00110958" w:rsidP="00110958">
      <w:pPr>
        <w:spacing w:line="360" w:lineRule="auto"/>
        <w:jc w:val="both"/>
        <w:rPr>
          <w:sz w:val="24"/>
          <w:szCs w:val="24"/>
          <w:lang w:val="en-IN"/>
        </w:rPr>
      </w:pPr>
      <w:r w:rsidRPr="00110958">
        <w:rPr>
          <w:sz w:val="24"/>
          <w:szCs w:val="24"/>
          <w:lang w:val="en-IN"/>
        </w:rPr>
        <w:t>The image above presents a Gantt chart that illustrates the timeline of various review stages for the final year project. Each colored bar represents a scheduled review session and its duration, starting from Review-0 in late January to the Final Viva-Voce in mid-May. The chart highlights both the start and end dates of each review phase and provides a clear visual roadmap of the entire evaluation process.</w:t>
      </w:r>
    </w:p>
    <w:p w14:paraId="467D1DAC" w14:textId="77777777" w:rsidR="00BD42D1" w:rsidRPr="00110958" w:rsidRDefault="00BD42D1" w:rsidP="00110958">
      <w:pPr>
        <w:spacing w:line="360" w:lineRule="auto"/>
        <w:jc w:val="both"/>
        <w:rPr>
          <w:sz w:val="24"/>
          <w:szCs w:val="24"/>
          <w:lang w:val="en-IN"/>
        </w:rPr>
      </w:pPr>
    </w:p>
    <w:p w14:paraId="40C990E9" w14:textId="1A1ED40D" w:rsidR="00FC4190" w:rsidRPr="00DA41A5" w:rsidRDefault="00FC4190" w:rsidP="00FC4190">
      <w:pPr>
        <w:spacing w:line="360" w:lineRule="auto"/>
        <w:jc w:val="both"/>
        <w:rPr>
          <w:sz w:val="24"/>
          <w:szCs w:val="24"/>
        </w:rPr>
      </w:pPr>
    </w:p>
    <w:p w14:paraId="63FF212F" w14:textId="546AC415" w:rsidR="00293BF8" w:rsidRPr="00FC4190" w:rsidRDefault="00293BF8" w:rsidP="00FC4190">
      <w:pPr>
        <w:spacing w:line="360" w:lineRule="auto"/>
        <w:jc w:val="both"/>
        <w:rPr>
          <w:sz w:val="24"/>
          <w:szCs w:val="24"/>
        </w:rPr>
      </w:pPr>
      <w:r>
        <w:rPr>
          <w:b/>
          <w:sz w:val="32"/>
          <w:szCs w:val="32"/>
        </w:rPr>
        <w:br w:type="page"/>
      </w:r>
    </w:p>
    <w:p w14:paraId="46713FDB" w14:textId="6925677D" w:rsidR="00293BF8" w:rsidRDefault="00BA18FD" w:rsidP="00FC4190">
      <w:pPr>
        <w:spacing w:line="360" w:lineRule="auto"/>
        <w:jc w:val="center"/>
        <w:rPr>
          <w:b/>
          <w:sz w:val="32"/>
          <w:szCs w:val="32"/>
        </w:rPr>
      </w:pPr>
      <w:r>
        <w:rPr>
          <w:b/>
          <w:sz w:val="32"/>
          <w:szCs w:val="32"/>
        </w:rPr>
        <w:lastRenderedPageBreak/>
        <w:t>CHAPTER-8</w:t>
      </w:r>
    </w:p>
    <w:p w14:paraId="01AB8B2E" w14:textId="39D23CE2" w:rsidR="00293BF8" w:rsidRDefault="00293BF8" w:rsidP="00FC4190">
      <w:pPr>
        <w:tabs>
          <w:tab w:val="left" w:pos="975"/>
        </w:tabs>
        <w:spacing w:line="360" w:lineRule="auto"/>
        <w:jc w:val="center"/>
        <w:rPr>
          <w:b/>
          <w:sz w:val="32"/>
          <w:szCs w:val="32"/>
        </w:rPr>
      </w:pPr>
      <w:r>
        <w:rPr>
          <w:b/>
          <w:sz w:val="32"/>
          <w:szCs w:val="32"/>
        </w:rPr>
        <w:t>OUTCOMES</w:t>
      </w:r>
    </w:p>
    <w:p w14:paraId="1A845C75" w14:textId="78108767" w:rsidR="00EF2ED8" w:rsidRPr="00EF2ED8" w:rsidRDefault="002945A1" w:rsidP="00EF2ED8">
      <w:pPr>
        <w:spacing w:line="360" w:lineRule="auto"/>
        <w:jc w:val="both"/>
        <w:rPr>
          <w:b/>
          <w:bCs/>
          <w:sz w:val="28"/>
          <w:szCs w:val="28"/>
          <w:lang w:val="en-IN"/>
        </w:rPr>
      </w:pPr>
      <w:r>
        <w:rPr>
          <w:b/>
          <w:bCs/>
          <w:sz w:val="28"/>
          <w:szCs w:val="28"/>
          <w:lang w:val="en-IN"/>
        </w:rPr>
        <w:t>8</w:t>
      </w:r>
      <w:r w:rsidR="00EF2ED8" w:rsidRPr="00EF2ED8">
        <w:rPr>
          <w:b/>
          <w:bCs/>
          <w:sz w:val="28"/>
          <w:szCs w:val="28"/>
          <w:lang w:val="en-IN"/>
        </w:rPr>
        <w:t>.1 Introduction</w:t>
      </w:r>
    </w:p>
    <w:p w14:paraId="62DBC62D" w14:textId="77777777" w:rsidR="00EF2ED8" w:rsidRDefault="00EF2ED8" w:rsidP="00EF2ED8">
      <w:pPr>
        <w:spacing w:line="360" w:lineRule="auto"/>
        <w:jc w:val="both"/>
        <w:rPr>
          <w:bCs/>
          <w:sz w:val="24"/>
          <w:szCs w:val="24"/>
          <w:lang w:val="en-IN"/>
        </w:rPr>
      </w:pPr>
      <w:r w:rsidRPr="00EF2ED8">
        <w:rPr>
          <w:bCs/>
          <w:sz w:val="24"/>
          <w:szCs w:val="24"/>
          <w:lang w:val="en-IN"/>
        </w:rPr>
        <w:t>This chapter outlines the significant outcomes achieved through the development and implementation of the proposed hybrid brain-computer interface (BCI) model using EEG signals. The project aimed at classifying brain activity states of coma patients using a hybrid deep learning model that integrates Continuous Wavelet Transform (CWT), Continuous Stockwell Transform (CST), and a Convolutional Neural Network (CNN). It reflects the technical robustness, academic contributions, clinical relevance, and practical deployment capabilities of the system.</w:t>
      </w:r>
    </w:p>
    <w:p w14:paraId="5BDBEC05" w14:textId="77777777" w:rsidR="00EF2ED8" w:rsidRPr="00EF2ED8" w:rsidRDefault="00EF2ED8" w:rsidP="00EF2ED8">
      <w:pPr>
        <w:spacing w:line="360" w:lineRule="auto"/>
        <w:jc w:val="both"/>
        <w:rPr>
          <w:bCs/>
          <w:sz w:val="24"/>
          <w:szCs w:val="24"/>
          <w:lang w:val="en-IN"/>
        </w:rPr>
      </w:pPr>
    </w:p>
    <w:p w14:paraId="09F90C00" w14:textId="78BC61C2" w:rsidR="00EF2ED8" w:rsidRPr="00EF2ED8" w:rsidRDefault="002945A1" w:rsidP="00EF2ED8">
      <w:pPr>
        <w:spacing w:line="360" w:lineRule="auto"/>
        <w:jc w:val="both"/>
        <w:rPr>
          <w:b/>
          <w:bCs/>
          <w:sz w:val="28"/>
          <w:szCs w:val="28"/>
          <w:lang w:val="en-IN"/>
        </w:rPr>
      </w:pPr>
      <w:r>
        <w:rPr>
          <w:b/>
          <w:bCs/>
          <w:sz w:val="28"/>
          <w:szCs w:val="28"/>
          <w:lang w:val="en-IN"/>
        </w:rPr>
        <w:t>8</w:t>
      </w:r>
      <w:r w:rsidR="00EF2ED8" w:rsidRPr="00EF2ED8">
        <w:rPr>
          <w:b/>
          <w:bCs/>
          <w:sz w:val="28"/>
          <w:szCs w:val="28"/>
          <w:lang w:val="en-IN"/>
        </w:rPr>
        <w:t>.2 Objective Fulfillment</w:t>
      </w:r>
    </w:p>
    <w:p w14:paraId="736D71E2" w14:textId="77777777" w:rsidR="00EF2ED8" w:rsidRPr="00EF2ED8" w:rsidRDefault="00EF2ED8" w:rsidP="00EF2ED8">
      <w:pPr>
        <w:spacing w:line="360" w:lineRule="auto"/>
        <w:jc w:val="both"/>
        <w:rPr>
          <w:bCs/>
          <w:sz w:val="24"/>
          <w:szCs w:val="24"/>
          <w:lang w:val="en-IN"/>
        </w:rPr>
      </w:pPr>
      <w:r w:rsidRPr="00EF2ED8">
        <w:rPr>
          <w:bCs/>
          <w:sz w:val="24"/>
          <w:szCs w:val="24"/>
          <w:lang w:val="en-IN"/>
        </w:rPr>
        <w:t>The core objectives of the project were successfully met. These included:</w:t>
      </w:r>
    </w:p>
    <w:p w14:paraId="48B6DD38" w14:textId="77777777" w:rsidR="00EF2ED8" w:rsidRPr="00EF2ED8" w:rsidRDefault="00EF2ED8" w:rsidP="001160B8">
      <w:pPr>
        <w:numPr>
          <w:ilvl w:val="0"/>
          <w:numId w:val="18"/>
        </w:numPr>
        <w:spacing w:line="360" w:lineRule="auto"/>
        <w:jc w:val="both"/>
        <w:rPr>
          <w:bCs/>
          <w:sz w:val="24"/>
          <w:szCs w:val="24"/>
          <w:lang w:val="en-IN"/>
        </w:rPr>
      </w:pPr>
      <w:r w:rsidRPr="00EF2ED8">
        <w:rPr>
          <w:bCs/>
          <w:sz w:val="24"/>
          <w:szCs w:val="24"/>
          <w:lang w:val="en-IN"/>
        </w:rPr>
        <w:t>Designing a hybrid model using time-frequency transformation and deep learning.</w:t>
      </w:r>
    </w:p>
    <w:p w14:paraId="2A517966" w14:textId="77777777" w:rsidR="00EF2ED8" w:rsidRPr="00EF2ED8" w:rsidRDefault="00EF2ED8" w:rsidP="001160B8">
      <w:pPr>
        <w:numPr>
          <w:ilvl w:val="0"/>
          <w:numId w:val="18"/>
        </w:numPr>
        <w:spacing w:line="360" w:lineRule="auto"/>
        <w:jc w:val="both"/>
        <w:rPr>
          <w:bCs/>
          <w:sz w:val="24"/>
          <w:szCs w:val="24"/>
          <w:lang w:val="en-IN"/>
        </w:rPr>
      </w:pPr>
      <w:r w:rsidRPr="00EF2ED8">
        <w:rPr>
          <w:bCs/>
          <w:sz w:val="24"/>
          <w:szCs w:val="24"/>
          <w:lang w:val="en-IN"/>
        </w:rPr>
        <w:t>Implementing CWT and CST for feature extraction from EEG signals.</w:t>
      </w:r>
    </w:p>
    <w:p w14:paraId="12AAFF8C" w14:textId="77777777" w:rsidR="00EF2ED8" w:rsidRPr="00EF2ED8" w:rsidRDefault="00EF2ED8" w:rsidP="001160B8">
      <w:pPr>
        <w:numPr>
          <w:ilvl w:val="0"/>
          <w:numId w:val="18"/>
        </w:numPr>
        <w:spacing w:line="360" w:lineRule="auto"/>
        <w:jc w:val="both"/>
        <w:rPr>
          <w:bCs/>
          <w:sz w:val="24"/>
          <w:szCs w:val="24"/>
          <w:lang w:val="en-IN"/>
        </w:rPr>
      </w:pPr>
      <w:r w:rsidRPr="00EF2ED8">
        <w:rPr>
          <w:bCs/>
          <w:sz w:val="24"/>
          <w:szCs w:val="24"/>
          <w:lang w:val="en-IN"/>
        </w:rPr>
        <w:t>Using CNN for automatic feature learning and classification of brain states.</w:t>
      </w:r>
    </w:p>
    <w:p w14:paraId="451A47E5" w14:textId="77777777" w:rsidR="00EF2ED8" w:rsidRPr="00EF2ED8" w:rsidRDefault="00EF2ED8" w:rsidP="001160B8">
      <w:pPr>
        <w:numPr>
          <w:ilvl w:val="0"/>
          <w:numId w:val="18"/>
        </w:numPr>
        <w:spacing w:line="360" w:lineRule="auto"/>
        <w:jc w:val="both"/>
        <w:rPr>
          <w:bCs/>
          <w:sz w:val="24"/>
          <w:szCs w:val="24"/>
          <w:lang w:val="en-IN"/>
        </w:rPr>
      </w:pPr>
      <w:r w:rsidRPr="00EF2ED8">
        <w:rPr>
          <w:bCs/>
          <w:sz w:val="24"/>
          <w:szCs w:val="24"/>
          <w:lang w:val="en-IN"/>
        </w:rPr>
        <w:t>Achieving high accuracy in real-time classification between “alive,” “inactive,” and “brain activity present.”</w:t>
      </w:r>
    </w:p>
    <w:p w14:paraId="1C44F236" w14:textId="77777777" w:rsidR="00EF2ED8" w:rsidRPr="00EF2ED8" w:rsidRDefault="00EF2ED8" w:rsidP="001160B8">
      <w:pPr>
        <w:numPr>
          <w:ilvl w:val="0"/>
          <w:numId w:val="18"/>
        </w:numPr>
        <w:spacing w:line="360" w:lineRule="auto"/>
        <w:jc w:val="both"/>
        <w:rPr>
          <w:bCs/>
          <w:sz w:val="24"/>
          <w:szCs w:val="24"/>
          <w:lang w:val="en-IN"/>
        </w:rPr>
      </w:pPr>
      <w:r w:rsidRPr="00EF2ED8">
        <w:rPr>
          <w:bCs/>
          <w:sz w:val="24"/>
          <w:szCs w:val="24"/>
          <w:lang w:val="en-IN"/>
        </w:rPr>
        <w:t>Building a user-friendly and interactive graphical interface to display EEG signal predictions.</w:t>
      </w:r>
    </w:p>
    <w:p w14:paraId="1C0CC92D" w14:textId="77777777" w:rsidR="00EF2ED8" w:rsidRDefault="00EF2ED8" w:rsidP="00EF2ED8">
      <w:pPr>
        <w:spacing w:line="360" w:lineRule="auto"/>
        <w:jc w:val="both"/>
        <w:rPr>
          <w:bCs/>
          <w:sz w:val="24"/>
          <w:szCs w:val="24"/>
          <w:lang w:val="en-IN"/>
        </w:rPr>
      </w:pPr>
      <w:r w:rsidRPr="00EF2ED8">
        <w:rPr>
          <w:bCs/>
          <w:sz w:val="24"/>
          <w:szCs w:val="24"/>
          <w:lang w:val="en-IN"/>
        </w:rPr>
        <w:t>Each of these goals was realized and verified through iterative development, training on real EEG datasets, and performance evaluation using standard machine learning metrics.</w:t>
      </w:r>
    </w:p>
    <w:p w14:paraId="026F62CD" w14:textId="77777777" w:rsidR="00EF2ED8" w:rsidRPr="00EF2ED8" w:rsidRDefault="00EF2ED8" w:rsidP="00EF2ED8">
      <w:pPr>
        <w:spacing w:line="360" w:lineRule="auto"/>
        <w:jc w:val="both"/>
        <w:rPr>
          <w:bCs/>
          <w:sz w:val="24"/>
          <w:szCs w:val="24"/>
          <w:lang w:val="en-IN"/>
        </w:rPr>
      </w:pPr>
    </w:p>
    <w:p w14:paraId="318E88BC" w14:textId="028DA036" w:rsidR="00EF2ED8" w:rsidRPr="00EF2ED8" w:rsidRDefault="002945A1" w:rsidP="00EF2ED8">
      <w:pPr>
        <w:spacing w:line="360" w:lineRule="auto"/>
        <w:jc w:val="both"/>
        <w:rPr>
          <w:b/>
          <w:bCs/>
          <w:sz w:val="28"/>
          <w:szCs w:val="28"/>
          <w:lang w:val="en-IN"/>
        </w:rPr>
      </w:pPr>
      <w:r>
        <w:rPr>
          <w:b/>
          <w:bCs/>
          <w:sz w:val="28"/>
          <w:szCs w:val="28"/>
          <w:lang w:val="en-IN"/>
        </w:rPr>
        <w:t>8</w:t>
      </w:r>
      <w:r w:rsidR="00EF2ED8" w:rsidRPr="00EF2ED8">
        <w:rPr>
          <w:b/>
          <w:bCs/>
          <w:sz w:val="28"/>
          <w:szCs w:val="28"/>
          <w:lang w:val="en-IN"/>
        </w:rPr>
        <w:t>.3 Technical Outcomes</w:t>
      </w:r>
    </w:p>
    <w:p w14:paraId="44204F6A" w14:textId="77777777" w:rsidR="00EF2ED8" w:rsidRPr="003C2336" w:rsidRDefault="00EF2ED8" w:rsidP="00EF2ED8">
      <w:pPr>
        <w:spacing w:line="360" w:lineRule="auto"/>
        <w:jc w:val="both"/>
        <w:rPr>
          <w:bCs/>
          <w:sz w:val="24"/>
          <w:szCs w:val="24"/>
          <w:lang w:val="en-IN"/>
        </w:rPr>
      </w:pPr>
      <w:r w:rsidRPr="00EF2ED8">
        <w:rPr>
          <w:bCs/>
          <w:sz w:val="24"/>
          <w:szCs w:val="24"/>
          <w:lang w:val="en-IN"/>
        </w:rPr>
        <w:t xml:space="preserve">The </w:t>
      </w:r>
      <w:r w:rsidRPr="003C2336">
        <w:rPr>
          <w:bCs/>
          <w:sz w:val="24"/>
          <w:szCs w:val="24"/>
          <w:lang w:val="en-IN"/>
        </w:rPr>
        <w:t>implementation of this project led to several key technical outcomes:</w:t>
      </w:r>
    </w:p>
    <w:p w14:paraId="26937B6A" w14:textId="77777777" w:rsidR="00EF2ED8" w:rsidRPr="003C2336" w:rsidRDefault="00EF2ED8" w:rsidP="001160B8">
      <w:pPr>
        <w:numPr>
          <w:ilvl w:val="0"/>
          <w:numId w:val="19"/>
        </w:numPr>
        <w:spacing w:line="360" w:lineRule="auto"/>
        <w:jc w:val="both"/>
        <w:rPr>
          <w:bCs/>
          <w:sz w:val="24"/>
          <w:szCs w:val="24"/>
          <w:lang w:val="en-IN"/>
        </w:rPr>
      </w:pPr>
      <w:r w:rsidRPr="003C2336">
        <w:rPr>
          <w:bCs/>
          <w:sz w:val="24"/>
          <w:szCs w:val="24"/>
          <w:lang w:val="en-IN"/>
        </w:rPr>
        <w:t>Accurate Signal Acquisition: EEG signals were captured in real-time using standard 10–20 electrode placement protocols.</w:t>
      </w:r>
    </w:p>
    <w:p w14:paraId="02F24630" w14:textId="77777777" w:rsidR="00EF2ED8" w:rsidRPr="003C2336" w:rsidRDefault="00EF2ED8" w:rsidP="001160B8">
      <w:pPr>
        <w:numPr>
          <w:ilvl w:val="0"/>
          <w:numId w:val="19"/>
        </w:numPr>
        <w:spacing w:line="360" w:lineRule="auto"/>
        <w:jc w:val="both"/>
        <w:rPr>
          <w:bCs/>
          <w:sz w:val="24"/>
          <w:szCs w:val="24"/>
          <w:lang w:val="en-IN"/>
        </w:rPr>
      </w:pPr>
      <w:r w:rsidRPr="003C2336">
        <w:rPr>
          <w:bCs/>
          <w:sz w:val="24"/>
          <w:szCs w:val="24"/>
          <w:lang w:val="en-IN"/>
        </w:rPr>
        <w:t>Preprocessing Pipeline: Included band-pass filtering (0.5–45 Hz), artifact removal using ICA, normalization, and window segmentation.</w:t>
      </w:r>
    </w:p>
    <w:p w14:paraId="237B4727" w14:textId="77777777" w:rsidR="00EF2ED8" w:rsidRPr="003C2336" w:rsidRDefault="00EF2ED8" w:rsidP="001160B8">
      <w:pPr>
        <w:numPr>
          <w:ilvl w:val="0"/>
          <w:numId w:val="19"/>
        </w:numPr>
        <w:spacing w:line="360" w:lineRule="auto"/>
        <w:jc w:val="both"/>
        <w:rPr>
          <w:bCs/>
          <w:sz w:val="24"/>
          <w:szCs w:val="24"/>
          <w:lang w:val="en-IN"/>
        </w:rPr>
      </w:pPr>
      <w:r w:rsidRPr="003C2336">
        <w:rPr>
          <w:bCs/>
          <w:sz w:val="24"/>
          <w:szCs w:val="24"/>
          <w:lang w:val="en-IN"/>
        </w:rPr>
        <w:t>High-Quality Feature Extraction: Applied both CWT and CST to derive informative 2D time-frequency representations, preserving both spectral and temporal resolution.</w:t>
      </w:r>
    </w:p>
    <w:p w14:paraId="4B6560FC" w14:textId="77777777" w:rsidR="00EF2ED8" w:rsidRPr="003C2336" w:rsidRDefault="00EF2ED8" w:rsidP="001160B8">
      <w:pPr>
        <w:numPr>
          <w:ilvl w:val="0"/>
          <w:numId w:val="19"/>
        </w:numPr>
        <w:spacing w:line="360" w:lineRule="auto"/>
        <w:jc w:val="both"/>
        <w:rPr>
          <w:bCs/>
          <w:sz w:val="24"/>
          <w:szCs w:val="24"/>
          <w:lang w:val="en-IN"/>
        </w:rPr>
      </w:pPr>
      <w:r w:rsidRPr="003C2336">
        <w:rPr>
          <w:bCs/>
          <w:sz w:val="24"/>
          <w:szCs w:val="24"/>
          <w:lang w:val="en-IN"/>
        </w:rPr>
        <w:t>CNN-Based Model: A deep learning model was built with convolutional layers, pooling layers, dropout regularization, and softmax output layer.</w:t>
      </w:r>
    </w:p>
    <w:p w14:paraId="0B468EC6" w14:textId="77777777" w:rsidR="00EF2ED8" w:rsidRPr="003C2336" w:rsidRDefault="00EF2ED8" w:rsidP="001160B8">
      <w:pPr>
        <w:numPr>
          <w:ilvl w:val="0"/>
          <w:numId w:val="19"/>
        </w:numPr>
        <w:spacing w:line="360" w:lineRule="auto"/>
        <w:jc w:val="both"/>
        <w:rPr>
          <w:bCs/>
          <w:sz w:val="24"/>
          <w:szCs w:val="24"/>
          <w:lang w:val="en-IN"/>
        </w:rPr>
      </w:pPr>
      <w:r w:rsidRPr="003C2336">
        <w:rPr>
          <w:bCs/>
          <w:sz w:val="24"/>
          <w:szCs w:val="24"/>
          <w:lang w:val="en-IN"/>
        </w:rPr>
        <w:t>Model Performance: Achieved over 97% accuracy in classifying EEG signal states.</w:t>
      </w:r>
      <w:r w:rsidRPr="00EF2ED8">
        <w:rPr>
          <w:bCs/>
          <w:sz w:val="24"/>
          <w:szCs w:val="24"/>
          <w:lang w:val="en-IN"/>
        </w:rPr>
        <w:t xml:space="preserve"> </w:t>
      </w:r>
      <w:r w:rsidRPr="003C2336">
        <w:rPr>
          <w:bCs/>
          <w:sz w:val="24"/>
          <w:szCs w:val="24"/>
          <w:lang w:val="en-IN"/>
        </w:rPr>
        <w:lastRenderedPageBreak/>
        <w:t>The model demonstrated excellent generalization ability on unseen test data.</w:t>
      </w:r>
    </w:p>
    <w:p w14:paraId="2CDFF2A2" w14:textId="77777777" w:rsidR="00EF2ED8" w:rsidRDefault="00EF2ED8" w:rsidP="001160B8">
      <w:pPr>
        <w:numPr>
          <w:ilvl w:val="0"/>
          <w:numId w:val="19"/>
        </w:numPr>
        <w:spacing w:line="360" w:lineRule="auto"/>
        <w:jc w:val="both"/>
        <w:rPr>
          <w:bCs/>
          <w:sz w:val="24"/>
          <w:szCs w:val="24"/>
          <w:lang w:val="en-IN"/>
        </w:rPr>
      </w:pPr>
      <w:r w:rsidRPr="003C2336">
        <w:rPr>
          <w:bCs/>
          <w:sz w:val="24"/>
          <w:szCs w:val="24"/>
          <w:lang w:val="en-IN"/>
        </w:rPr>
        <w:t>Visualization Dashboard: Developed using Python and web-based tools for real-time signal analysis, output monitoring, and graphical display of classifi</w:t>
      </w:r>
      <w:r w:rsidRPr="00EF2ED8">
        <w:rPr>
          <w:bCs/>
          <w:sz w:val="24"/>
          <w:szCs w:val="24"/>
          <w:lang w:val="en-IN"/>
        </w:rPr>
        <w:t>cation results.</w:t>
      </w:r>
    </w:p>
    <w:p w14:paraId="2D65FAF8" w14:textId="77777777" w:rsidR="00EF2ED8" w:rsidRPr="00EF2ED8" w:rsidRDefault="00EF2ED8" w:rsidP="00EF2ED8">
      <w:pPr>
        <w:spacing w:line="360" w:lineRule="auto"/>
        <w:ind w:left="720"/>
        <w:jc w:val="both"/>
        <w:rPr>
          <w:bCs/>
          <w:sz w:val="24"/>
          <w:szCs w:val="24"/>
          <w:lang w:val="en-IN"/>
        </w:rPr>
      </w:pPr>
    </w:p>
    <w:p w14:paraId="266C0D3D" w14:textId="2E26C004" w:rsidR="00EF2ED8" w:rsidRPr="00EF2ED8" w:rsidRDefault="002945A1" w:rsidP="00EF2ED8">
      <w:pPr>
        <w:spacing w:line="360" w:lineRule="auto"/>
        <w:jc w:val="both"/>
        <w:rPr>
          <w:b/>
          <w:bCs/>
          <w:sz w:val="28"/>
          <w:szCs w:val="28"/>
          <w:lang w:val="en-IN"/>
        </w:rPr>
      </w:pPr>
      <w:r>
        <w:rPr>
          <w:b/>
          <w:bCs/>
          <w:sz w:val="28"/>
          <w:szCs w:val="28"/>
          <w:lang w:val="en-IN"/>
        </w:rPr>
        <w:t>8</w:t>
      </w:r>
      <w:r w:rsidR="00EF2ED8" w:rsidRPr="00EF2ED8">
        <w:rPr>
          <w:b/>
          <w:bCs/>
          <w:sz w:val="28"/>
          <w:szCs w:val="28"/>
          <w:lang w:val="en-IN"/>
        </w:rPr>
        <w:t>.4 System Reliability and Efficiency</w:t>
      </w:r>
    </w:p>
    <w:p w14:paraId="1A44B594" w14:textId="77777777" w:rsidR="00EF2ED8" w:rsidRPr="003C2336" w:rsidRDefault="00EF2ED8" w:rsidP="00EF2ED8">
      <w:pPr>
        <w:spacing w:line="360" w:lineRule="auto"/>
        <w:jc w:val="both"/>
        <w:rPr>
          <w:bCs/>
          <w:sz w:val="24"/>
          <w:szCs w:val="24"/>
          <w:lang w:val="en-IN"/>
        </w:rPr>
      </w:pPr>
      <w:r w:rsidRPr="00EF2ED8">
        <w:rPr>
          <w:bCs/>
          <w:sz w:val="24"/>
          <w:szCs w:val="24"/>
          <w:lang w:val="en-IN"/>
        </w:rPr>
        <w:t xml:space="preserve">The system was tested across multiple simulated EEG datasets and real-time streams to </w:t>
      </w:r>
      <w:r w:rsidRPr="003C2336">
        <w:rPr>
          <w:bCs/>
          <w:sz w:val="24"/>
          <w:szCs w:val="24"/>
          <w:lang w:val="en-IN"/>
        </w:rPr>
        <w:t>evaluate robustness. Key results included:</w:t>
      </w:r>
    </w:p>
    <w:p w14:paraId="58F6AF21" w14:textId="77777777" w:rsidR="00EF2ED8" w:rsidRPr="003C2336" w:rsidRDefault="00EF2ED8" w:rsidP="001160B8">
      <w:pPr>
        <w:numPr>
          <w:ilvl w:val="0"/>
          <w:numId w:val="20"/>
        </w:numPr>
        <w:spacing w:line="360" w:lineRule="auto"/>
        <w:jc w:val="both"/>
        <w:rPr>
          <w:bCs/>
          <w:sz w:val="24"/>
          <w:szCs w:val="24"/>
          <w:lang w:val="en-IN"/>
        </w:rPr>
      </w:pPr>
      <w:r w:rsidRPr="003C2336">
        <w:rPr>
          <w:bCs/>
          <w:sz w:val="24"/>
          <w:szCs w:val="24"/>
          <w:lang w:val="en-IN"/>
        </w:rPr>
        <w:t>Real-Time Execution: The classifier could make predictions within milliseconds, enabling use in clinical environments.</w:t>
      </w:r>
    </w:p>
    <w:p w14:paraId="0AA95FF4" w14:textId="77777777" w:rsidR="00EF2ED8" w:rsidRPr="003C2336" w:rsidRDefault="00EF2ED8" w:rsidP="001160B8">
      <w:pPr>
        <w:numPr>
          <w:ilvl w:val="0"/>
          <w:numId w:val="20"/>
        </w:numPr>
        <w:spacing w:line="360" w:lineRule="auto"/>
        <w:jc w:val="both"/>
        <w:rPr>
          <w:bCs/>
          <w:sz w:val="24"/>
          <w:szCs w:val="24"/>
          <w:lang w:val="en-IN"/>
        </w:rPr>
      </w:pPr>
      <w:r w:rsidRPr="003C2336">
        <w:rPr>
          <w:bCs/>
          <w:sz w:val="24"/>
          <w:szCs w:val="24"/>
          <w:lang w:val="en-IN"/>
        </w:rPr>
        <w:t>Noise Resilience: The combination of filtering, ICA, and time-frequency decomposition reduced susceptibility to noise and signal artifacts.</w:t>
      </w:r>
    </w:p>
    <w:p w14:paraId="1ED2DAC0" w14:textId="77777777" w:rsidR="00EF2ED8" w:rsidRPr="003C2336" w:rsidRDefault="00EF2ED8" w:rsidP="001160B8">
      <w:pPr>
        <w:numPr>
          <w:ilvl w:val="0"/>
          <w:numId w:val="20"/>
        </w:numPr>
        <w:spacing w:line="360" w:lineRule="auto"/>
        <w:jc w:val="both"/>
        <w:rPr>
          <w:bCs/>
          <w:sz w:val="24"/>
          <w:szCs w:val="24"/>
          <w:lang w:val="en-IN"/>
        </w:rPr>
      </w:pPr>
      <w:r w:rsidRPr="003C2336">
        <w:rPr>
          <w:bCs/>
          <w:sz w:val="24"/>
          <w:szCs w:val="24"/>
          <w:lang w:val="en-IN"/>
        </w:rPr>
        <w:t>Low Resource Consumption: Model was optimized to run efficiently on GPU-supported environments, with feasible execution even on mid-tier hardware (NVIDIA RTX 3060 and above).</w:t>
      </w:r>
    </w:p>
    <w:p w14:paraId="625F2FEE" w14:textId="77777777" w:rsidR="00EF2ED8" w:rsidRPr="00EF2ED8" w:rsidRDefault="00EF2ED8" w:rsidP="00EF2ED8">
      <w:pPr>
        <w:spacing w:line="360" w:lineRule="auto"/>
        <w:ind w:left="720"/>
        <w:jc w:val="both"/>
        <w:rPr>
          <w:bCs/>
          <w:sz w:val="24"/>
          <w:szCs w:val="24"/>
          <w:lang w:val="en-IN"/>
        </w:rPr>
      </w:pPr>
    </w:p>
    <w:p w14:paraId="1A1EB9B1" w14:textId="50C45093" w:rsidR="00EF2ED8" w:rsidRPr="00EF2ED8" w:rsidRDefault="002945A1" w:rsidP="00EF2ED8">
      <w:pPr>
        <w:spacing w:line="360" w:lineRule="auto"/>
        <w:jc w:val="both"/>
        <w:rPr>
          <w:b/>
          <w:bCs/>
          <w:sz w:val="28"/>
          <w:szCs w:val="28"/>
          <w:lang w:val="en-IN"/>
        </w:rPr>
      </w:pPr>
      <w:r>
        <w:rPr>
          <w:b/>
          <w:bCs/>
          <w:sz w:val="28"/>
          <w:szCs w:val="28"/>
          <w:lang w:val="en-IN"/>
        </w:rPr>
        <w:t>8</w:t>
      </w:r>
      <w:r w:rsidR="00EF2ED8" w:rsidRPr="00EF2ED8">
        <w:rPr>
          <w:b/>
          <w:bCs/>
          <w:sz w:val="28"/>
          <w:szCs w:val="28"/>
          <w:lang w:val="en-IN"/>
        </w:rPr>
        <w:t>.5 Clinical and Research Impact</w:t>
      </w:r>
    </w:p>
    <w:p w14:paraId="27C668C9" w14:textId="77777777" w:rsidR="00EF2ED8" w:rsidRPr="00EF2ED8" w:rsidRDefault="00EF2ED8" w:rsidP="00EF2ED8">
      <w:pPr>
        <w:spacing w:line="360" w:lineRule="auto"/>
        <w:jc w:val="both"/>
        <w:rPr>
          <w:bCs/>
          <w:sz w:val="24"/>
          <w:szCs w:val="24"/>
          <w:lang w:val="en-IN"/>
        </w:rPr>
      </w:pPr>
      <w:r w:rsidRPr="00EF2ED8">
        <w:rPr>
          <w:bCs/>
          <w:sz w:val="24"/>
          <w:szCs w:val="24"/>
          <w:lang w:val="en-IN"/>
        </w:rPr>
        <w:t>This BCI model has notable applications in healthcare:</w:t>
      </w:r>
    </w:p>
    <w:p w14:paraId="01AEA451" w14:textId="77777777" w:rsidR="00EF2ED8" w:rsidRPr="003C2336" w:rsidRDefault="00EF2ED8" w:rsidP="001160B8">
      <w:pPr>
        <w:numPr>
          <w:ilvl w:val="0"/>
          <w:numId w:val="21"/>
        </w:numPr>
        <w:spacing w:line="360" w:lineRule="auto"/>
        <w:jc w:val="both"/>
        <w:rPr>
          <w:sz w:val="24"/>
          <w:szCs w:val="24"/>
          <w:lang w:val="en-IN"/>
        </w:rPr>
      </w:pPr>
      <w:r w:rsidRPr="003C2336">
        <w:rPr>
          <w:sz w:val="24"/>
          <w:szCs w:val="24"/>
          <w:lang w:val="en-IN"/>
        </w:rPr>
        <w:t>Assisting Neurologists: Provides real-time insights into brain activity for non-communicative coma patients.</w:t>
      </w:r>
    </w:p>
    <w:p w14:paraId="23E25ADE" w14:textId="77777777" w:rsidR="00EF2ED8" w:rsidRPr="003C2336" w:rsidRDefault="00EF2ED8" w:rsidP="001160B8">
      <w:pPr>
        <w:numPr>
          <w:ilvl w:val="0"/>
          <w:numId w:val="21"/>
        </w:numPr>
        <w:spacing w:line="360" w:lineRule="auto"/>
        <w:jc w:val="both"/>
        <w:rPr>
          <w:sz w:val="24"/>
          <w:szCs w:val="24"/>
          <w:lang w:val="en-IN"/>
        </w:rPr>
      </w:pPr>
      <w:r w:rsidRPr="003C2336">
        <w:rPr>
          <w:sz w:val="24"/>
          <w:szCs w:val="24"/>
          <w:lang w:val="en-IN"/>
        </w:rPr>
        <w:t>Early Diagnosis: Subtle shifts in brain state detected by the model can indicate possible recovery or deterioration.</w:t>
      </w:r>
    </w:p>
    <w:p w14:paraId="3DC4CD45" w14:textId="77777777" w:rsidR="00EF2ED8" w:rsidRPr="003C2336" w:rsidRDefault="00EF2ED8" w:rsidP="001160B8">
      <w:pPr>
        <w:numPr>
          <w:ilvl w:val="0"/>
          <w:numId w:val="21"/>
        </w:numPr>
        <w:spacing w:line="360" w:lineRule="auto"/>
        <w:jc w:val="both"/>
        <w:rPr>
          <w:sz w:val="24"/>
          <w:szCs w:val="24"/>
          <w:lang w:val="en-IN"/>
        </w:rPr>
      </w:pPr>
      <w:r w:rsidRPr="003C2336">
        <w:rPr>
          <w:sz w:val="24"/>
          <w:szCs w:val="24"/>
          <w:lang w:val="en-IN"/>
        </w:rPr>
        <w:t>Training Tool: Enables medical students and researchers to study EEG signal patterns through a simulated environment.</w:t>
      </w:r>
    </w:p>
    <w:p w14:paraId="420399A5" w14:textId="77777777" w:rsidR="00EF2ED8" w:rsidRDefault="00EF2ED8" w:rsidP="00EF2ED8">
      <w:pPr>
        <w:spacing w:line="360" w:lineRule="auto"/>
        <w:jc w:val="both"/>
        <w:rPr>
          <w:bCs/>
          <w:sz w:val="24"/>
          <w:szCs w:val="24"/>
          <w:lang w:val="en-IN"/>
        </w:rPr>
      </w:pPr>
      <w:r w:rsidRPr="003C2336">
        <w:rPr>
          <w:sz w:val="24"/>
          <w:szCs w:val="24"/>
          <w:lang w:val="en-IN"/>
        </w:rPr>
        <w:t>The classification into three states ensures that</w:t>
      </w:r>
      <w:r w:rsidRPr="00EF2ED8">
        <w:rPr>
          <w:bCs/>
          <w:sz w:val="24"/>
          <w:szCs w:val="24"/>
          <w:lang w:val="en-IN"/>
        </w:rPr>
        <w:t xml:space="preserve"> clinicians receive meaningful and actionable data rather than just raw EEG signals.</w:t>
      </w:r>
    </w:p>
    <w:p w14:paraId="704EBB9D" w14:textId="77777777" w:rsidR="00EF2ED8" w:rsidRPr="00EF2ED8" w:rsidRDefault="00EF2ED8" w:rsidP="00EF2ED8">
      <w:pPr>
        <w:spacing w:line="360" w:lineRule="auto"/>
        <w:jc w:val="both"/>
        <w:rPr>
          <w:bCs/>
          <w:sz w:val="24"/>
          <w:szCs w:val="24"/>
          <w:lang w:val="en-IN"/>
        </w:rPr>
      </w:pPr>
    </w:p>
    <w:p w14:paraId="1F2A3705" w14:textId="30CD65FD" w:rsidR="00EF2ED8" w:rsidRPr="00EF2ED8" w:rsidRDefault="002945A1" w:rsidP="00EF2ED8">
      <w:pPr>
        <w:spacing w:line="360" w:lineRule="auto"/>
        <w:jc w:val="both"/>
        <w:rPr>
          <w:b/>
          <w:bCs/>
          <w:sz w:val="28"/>
          <w:szCs w:val="28"/>
          <w:lang w:val="en-IN"/>
        </w:rPr>
      </w:pPr>
      <w:r>
        <w:rPr>
          <w:b/>
          <w:bCs/>
          <w:sz w:val="28"/>
          <w:szCs w:val="28"/>
          <w:lang w:val="en-IN"/>
        </w:rPr>
        <w:t>8</w:t>
      </w:r>
      <w:r w:rsidR="00EF2ED8" w:rsidRPr="00EF2ED8">
        <w:rPr>
          <w:b/>
          <w:bCs/>
          <w:sz w:val="28"/>
          <w:szCs w:val="28"/>
          <w:lang w:val="en-IN"/>
        </w:rPr>
        <w:t>.6 Software Achievements</w:t>
      </w:r>
    </w:p>
    <w:p w14:paraId="318D79C2" w14:textId="77777777" w:rsidR="00EF2ED8" w:rsidRPr="003C2336" w:rsidRDefault="00EF2ED8" w:rsidP="001160B8">
      <w:pPr>
        <w:numPr>
          <w:ilvl w:val="0"/>
          <w:numId w:val="22"/>
        </w:numPr>
        <w:spacing w:line="360" w:lineRule="auto"/>
        <w:jc w:val="both"/>
        <w:rPr>
          <w:sz w:val="24"/>
          <w:szCs w:val="24"/>
          <w:lang w:val="en-IN"/>
        </w:rPr>
      </w:pPr>
      <w:r w:rsidRPr="003C2336">
        <w:rPr>
          <w:sz w:val="24"/>
          <w:szCs w:val="24"/>
          <w:lang w:val="en-IN"/>
        </w:rPr>
        <w:t>Python-based Modular Codebase: Structured into acquisition, preprocessing, feature extraction, training, and evaluation modules.</w:t>
      </w:r>
    </w:p>
    <w:p w14:paraId="1B84D122" w14:textId="77777777" w:rsidR="00EF2ED8" w:rsidRPr="003C2336" w:rsidRDefault="00EF2ED8" w:rsidP="001160B8">
      <w:pPr>
        <w:numPr>
          <w:ilvl w:val="0"/>
          <w:numId w:val="22"/>
        </w:numPr>
        <w:spacing w:line="360" w:lineRule="auto"/>
        <w:jc w:val="both"/>
        <w:rPr>
          <w:sz w:val="24"/>
          <w:szCs w:val="24"/>
          <w:lang w:val="en-IN"/>
        </w:rPr>
      </w:pPr>
      <w:r w:rsidRPr="003C2336">
        <w:rPr>
          <w:sz w:val="24"/>
          <w:szCs w:val="24"/>
          <w:lang w:val="en-IN"/>
        </w:rPr>
        <w:t>Integrated Libraries: Utilized TensorFlow, Keras, NumPy, SciPy, MNE-Python, and OpenCV.</w:t>
      </w:r>
    </w:p>
    <w:p w14:paraId="5157CE08" w14:textId="77777777" w:rsidR="00EF2ED8" w:rsidRPr="003C2336" w:rsidRDefault="00EF2ED8" w:rsidP="001160B8">
      <w:pPr>
        <w:numPr>
          <w:ilvl w:val="0"/>
          <w:numId w:val="22"/>
        </w:numPr>
        <w:spacing w:line="360" w:lineRule="auto"/>
        <w:jc w:val="both"/>
        <w:rPr>
          <w:sz w:val="24"/>
          <w:szCs w:val="24"/>
          <w:lang w:val="en-IN"/>
        </w:rPr>
      </w:pPr>
      <w:r w:rsidRPr="003C2336">
        <w:rPr>
          <w:sz w:val="24"/>
          <w:szCs w:val="24"/>
          <w:lang w:val="en-IN"/>
        </w:rPr>
        <w:t>Reproducibility: All training steps are script-driven and compatible with Jupyter and Google Colab environments.</w:t>
      </w:r>
    </w:p>
    <w:p w14:paraId="3087EA17" w14:textId="77777777" w:rsidR="00EF2ED8" w:rsidRDefault="00EF2ED8" w:rsidP="001160B8">
      <w:pPr>
        <w:numPr>
          <w:ilvl w:val="0"/>
          <w:numId w:val="22"/>
        </w:numPr>
        <w:spacing w:line="360" w:lineRule="auto"/>
        <w:jc w:val="both"/>
        <w:rPr>
          <w:bCs/>
          <w:sz w:val="24"/>
          <w:szCs w:val="24"/>
          <w:lang w:val="en-IN"/>
        </w:rPr>
      </w:pPr>
      <w:r w:rsidRPr="003C2336">
        <w:rPr>
          <w:sz w:val="24"/>
          <w:szCs w:val="24"/>
          <w:lang w:val="en-IN"/>
        </w:rPr>
        <w:t xml:space="preserve">Export Capabilities: Outputs include prediction labels, class probabilities, confusion </w:t>
      </w:r>
      <w:r w:rsidRPr="003C2336">
        <w:rPr>
          <w:sz w:val="24"/>
          <w:szCs w:val="24"/>
          <w:lang w:val="en-IN"/>
        </w:rPr>
        <w:lastRenderedPageBreak/>
        <w:t>matrices, and model accuracy visualizations</w:t>
      </w:r>
      <w:r w:rsidRPr="00EF2ED8">
        <w:rPr>
          <w:bCs/>
          <w:sz w:val="24"/>
          <w:szCs w:val="24"/>
          <w:lang w:val="en-IN"/>
        </w:rPr>
        <w:t>.</w:t>
      </w:r>
    </w:p>
    <w:p w14:paraId="52908A44" w14:textId="77777777" w:rsidR="00EF2ED8" w:rsidRPr="00EF2ED8" w:rsidRDefault="00EF2ED8" w:rsidP="00EF2ED8">
      <w:pPr>
        <w:spacing w:line="360" w:lineRule="auto"/>
        <w:ind w:left="720"/>
        <w:jc w:val="both"/>
        <w:rPr>
          <w:bCs/>
          <w:sz w:val="24"/>
          <w:szCs w:val="24"/>
          <w:lang w:val="en-IN"/>
        </w:rPr>
      </w:pPr>
    </w:p>
    <w:p w14:paraId="692C3E62" w14:textId="1C29E479" w:rsidR="00EF2ED8" w:rsidRPr="00EF2ED8" w:rsidRDefault="002945A1" w:rsidP="00EF2ED8">
      <w:pPr>
        <w:spacing w:line="360" w:lineRule="auto"/>
        <w:jc w:val="both"/>
        <w:rPr>
          <w:b/>
          <w:bCs/>
          <w:sz w:val="28"/>
          <w:szCs w:val="28"/>
          <w:lang w:val="en-IN"/>
        </w:rPr>
      </w:pPr>
      <w:r>
        <w:rPr>
          <w:b/>
          <w:bCs/>
          <w:sz w:val="28"/>
          <w:szCs w:val="28"/>
          <w:lang w:val="en-IN"/>
        </w:rPr>
        <w:t>8</w:t>
      </w:r>
      <w:r w:rsidR="00EF2ED8" w:rsidRPr="00EF2ED8">
        <w:rPr>
          <w:b/>
          <w:bCs/>
          <w:sz w:val="28"/>
          <w:szCs w:val="28"/>
          <w:lang w:val="en-IN"/>
        </w:rPr>
        <w:t>.7 Deployment and Usability</w:t>
      </w:r>
    </w:p>
    <w:p w14:paraId="6162211F" w14:textId="77777777" w:rsidR="00EF2ED8" w:rsidRPr="00EF2ED8" w:rsidRDefault="00EF2ED8" w:rsidP="00EF2ED8">
      <w:pPr>
        <w:spacing w:line="360" w:lineRule="auto"/>
        <w:jc w:val="both"/>
        <w:rPr>
          <w:bCs/>
          <w:sz w:val="24"/>
          <w:szCs w:val="24"/>
          <w:lang w:val="en-IN"/>
        </w:rPr>
      </w:pPr>
      <w:r w:rsidRPr="00EF2ED8">
        <w:rPr>
          <w:bCs/>
          <w:sz w:val="24"/>
          <w:szCs w:val="24"/>
          <w:lang w:val="en-IN"/>
        </w:rPr>
        <w:t>The system was designed for practical deployment:</w:t>
      </w:r>
    </w:p>
    <w:p w14:paraId="0C9D9535" w14:textId="77777777" w:rsidR="00EF2ED8" w:rsidRPr="003C2336" w:rsidRDefault="00EF2ED8" w:rsidP="001160B8">
      <w:pPr>
        <w:numPr>
          <w:ilvl w:val="0"/>
          <w:numId w:val="23"/>
        </w:numPr>
        <w:spacing w:line="360" w:lineRule="auto"/>
        <w:jc w:val="both"/>
        <w:rPr>
          <w:sz w:val="24"/>
          <w:szCs w:val="24"/>
          <w:lang w:val="en-IN"/>
        </w:rPr>
      </w:pPr>
      <w:r w:rsidRPr="003C2336">
        <w:rPr>
          <w:sz w:val="24"/>
          <w:szCs w:val="24"/>
          <w:lang w:val="en-IN"/>
        </w:rPr>
        <w:t>Real-Time GUI: Displays waveforms, predicted labels, and status changes.</w:t>
      </w:r>
    </w:p>
    <w:p w14:paraId="1471B7CC" w14:textId="77777777" w:rsidR="00EF2ED8" w:rsidRPr="003C2336" w:rsidRDefault="00EF2ED8" w:rsidP="001160B8">
      <w:pPr>
        <w:numPr>
          <w:ilvl w:val="0"/>
          <w:numId w:val="23"/>
        </w:numPr>
        <w:spacing w:line="360" w:lineRule="auto"/>
        <w:jc w:val="both"/>
        <w:rPr>
          <w:sz w:val="24"/>
          <w:szCs w:val="24"/>
          <w:lang w:val="en-IN"/>
        </w:rPr>
      </w:pPr>
      <w:r w:rsidRPr="003C2336">
        <w:rPr>
          <w:sz w:val="24"/>
          <w:szCs w:val="24"/>
          <w:lang w:val="en-IN"/>
        </w:rPr>
        <w:t>File-Based Input Support: Accepts standard EEG formats (e.g., EDF, CSV, MAT) for post-processing and bulk analysis.</w:t>
      </w:r>
    </w:p>
    <w:p w14:paraId="69A4C0A8" w14:textId="0F825928" w:rsidR="00EF2ED8" w:rsidRPr="003C2336" w:rsidRDefault="00EF2ED8" w:rsidP="001160B8">
      <w:pPr>
        <w:numPr>
          <w:ilvl w:val="0"/>
          <w:numId w:val="23"/>
        </w:numPr>
        <w:spacing w:line="360" w:lineRule="auto"/>
        <w:jc w:val="both"/>
        <w:rPr>
          <w:sz w:val="24"/>
          <w:szCs w:val="24"/>
          <w:lang w:val="en-IN"/>
        </w:rPr>
      </w:pPr>
      <w:r w:rsidRPr="003C2336">
        <w:rPr>
          <w:sz w:val="24"/>
          <w:szCs w:val="24"/>
          <w:lang w:val="en-IN"/>
        </w:rPr>
        <w:t>Scalability: Easily extendable to additional classes such as seizure detection or sleep stage classification.</w:t>
      </w:r>
    </w:p>
    <w:p w14:paraId="53740ECB" w14:textId="77777777" w:rsidR="00EF2ED8" w:rsidRPr="00EF2ED8" w:rsidRDefault="00EF2ED8" w:rsidP="00EF2ED8">
      <w:pPr>
        <w:spacing w:line="360" w:lineRule="auto"/>
        <w:ind w:left="720"/>
        <w:jc w:val="both"/>
        <w:rPr>
          <w:bCs/>
          <w:sz w:val="24"/>
          <w:szCs w:val="24"/>
          <w:lang w:val="en-IN"/>
        </w:rPr>
      </w:pPr>
    </w:p>
    <w:p w14:paraId="707FEC08" w14:textId="77A38674" w:rsidR="00EF2ED8" w:rsidRPr="00EF2ED8" w:rsidRDefault="002945A1" w:rsidP="00EF2ED8">
      <w:pPr>
        <w:spacing w:line="360" w:lineRule="auto"/>
        <w:jc w:val="both"/>
        <w:rPr>
          <w:b/>
          <w:bCs/>
          <w:sz w:val="24"/>
          <w:szCs w:val="24"/>
          <w:lang w:val="en-IN"/>
        </w:rPr>
      </w:pPr>
      <w:r>
        <w:rPr>
          <w:b/>
          <w:bCs/>
          <w:sz w:val="24"/>
          <w:szCs w:val="24"/>
          <w:lang w:val="en-IN"/>
        </w:rPr>
        <w:t>8</w:t>
      </w:r>
      <w:r w:rsidR="00EF2ED8" w:rsidRPr="00EF2ED8">
        <w:rPr>
          <w:b/>
          <w:bCs/>
          <w:sz w:val="24"/>
          <w:szCs w:val="24"/>
          <w:lang w:val="en-IN"/>
        </w:rPr>
        <w:t xml:space="preserve">.8 Performance </w:t>
      </w:r>
      <w:r w:rsidR="00EF2ED8" w:rsidRPr="00EF2ED8">
        <w:rPr>
          <w:b/>
          <w:bCs/>
          <w:sz w:val="28"/>
          <w:szCs w:val="28"/>
          <w:lang w:val="en-IN"/>
        </w:rPr>
        <w:t>Metrics and Validation</w:t>
      </w:r>
    </w:p>
    <w:tbl>
      <w:tblPr>
        <w:tblW w:w="5147" w:type="dxa"/>
        <w:tblCellSpacing w:w="15" w:type="dxa"/>
        <w:tblCellMar>
          <w:top w:w="15" w:type="dxa"/>
          <w:left w:w="15" w:type="dxa"/>
          <w:bottom w:w="15" w:type="dxa"/>
          <w:right w:w="15" w:type="dxa"/>
        </w:tblCellMar>
        <w:tblLook w:val="04A0" w:firstRow="1" w:lastRow="0" w:firstColumn="1" w:lastColumn="0" w:noHBand="0" w:noVBand="1"/>
      </w:tblPr>
      <w:tblGrid>
        <w:gridCol w:w="2690"/>
        <w:gridCol w:w="2457"/>
      </w:tblGrid>
      <w:tr w:rsidR="00EF2ED8" w:rsidRPr="00EF2ED8" w14:paraId="1DB87A59" w14:textId="77777777" w:rsidTr="00EF2ED8">
        <w:trPr>
          <w:trHeight w:val="368"/>
          <w:tblCellSpacing w:w="15" w:type="dxa"/>
        </w:trPr>
        <w:tc>
          <w:tcPr>
            <w:tcW w:w="0" w:type="auto"/>
            <w:vAlign w:val="center"/>
            <w:hideMark/>
          </w:tcPr>
          <w:p w14:paraId="768EEA89" w14:textId="77777777" w:rsidR="00EF2ED8" w:rsidRPr="00EF2ED8" w:rsidRDefault="00EF2ED8" w:rsidP="00EF2ED8">
            <w:pPr>
              <w:spacing w:line="360" w:lineRule="auto"/>
              <w:jc w:val="both"/>
              <w:rPr>
                <w:b/>
                <w:bCs/>
                <w:sz w:val="24"/>
                <w:szCs w:val="24"/>
                <w:lang w:val="en-IN"/>
              </w:rPr>
            </w:pPr>
            <w:r w:rsidRPr="00EF2ED8">
              <w:rPr>
                <w:b/>
                <w:bCs/>
                <w:sz w:val="24"/>
                <w:szCs w:val="24"/>
                <w:lang w:val="en-IN"/>
              </w:rPr>
              <w:t>Metric</w:t>
            </w:r>
          </w:p>
        </w:tc>
        <w:tc>
          <w:tcPr>
            <w:tcW w:w="0" w:type="auto"/>
            <w:vAlign w:val="center"/>
            <w:hideMark/>
          </w:tcPr>
          <w:p w14:paraId="63C87EE1" w14:textId="77777777" w:rsidR="00EF2ED8" w:rsidRPr="00EF2ED8" w:rsidRDefault="00EF2ED8" w:rsidP="00EF2ED8">
            <w:pPr>
              <w:spacing w:line="360" w:lineRule="auto"/>
              <w:jc w:val="both"/>
              <w:rPr>
                <w:b/>
                <w:bCs/>
                <w:sz w:val="24"/>
                <w:szCs w:val="24"/>
                <w:lang w:val="en-IN"/>
              </w:rPr>
            </w:pPr>
            <w:r w:rsidRPr="00EF2ED8">
              <w:rPr>
                <w:b/>
                <w:bCs/>
                <w:sz w:val="24"/>
                <w:szCs w:val="24"/>
                <w:lang w:val="en-IN"/>
              </w:rPr>
              <w:t>Value</w:t>
            </w:r>
          </w:p>
        </w:tc>
      </w:tr>
      <w:tr w:rsidR="00EF2ED8" w:rsidRPr="00EF2ED8" w14:paraId="087FEF94" w14:textId="77777777" w:rsidTr="00EF2ED8">
        <w:trPr>
          <w:trHeight w:val="368"/>
          <w:tblCellSpacing w:w="15" w:type="dxa"/>
        </w:trPr>
        <w:tc>
          <w:tcPr>
            <w:tcW w:w="0" w:type="auto"/>
            <w:vAlign w:val="center"/>
            <w:hideMark/>
          </w:tcPr>
          <w:p w14:paraId="493A5E6E" w14:textId="77777777" w:rsidR="00EF2ED8" w:rsidRPr="00EF2ED8" w:rsidRDefault="00EF2ED8" w:rsidP="00EF2ED8">
            <w:pPr>
              <w:spacing w:line="360" w:lineRule="auto"/>
              <w:jc w:val="both"/>
              <w:rPr>
                <w:bCs/>
                <w:sz w:val="24"/>
                <w:szCs w:val="24"/>
                <w:lang w:val="en-IN"/>
              </w:rPr>
            </w:pPr>
            <w:r w:rsidRPr="00EF2ED8">
              <w:rPr>
                <w:bCs/>
                <w:sz w:val="24"/>
                <w:szCs w:val="24"/>
                <w:lang w:val="en-IN"/>
              </w:rPr>
              <w:t>Accuracy</w:t>
            </w:r>
          </w:p>
        </w:tc>
        <w:tc>
          <w:tcPr>
            <w:tcW w:w="0" w:type="auto"/>
            <w:vAlign w:val="center"/>
            <w:hideMark/>
          </w:tcPr>
          <w:p w14:paraId="5F458158" w14:textId="77777777" w:rsidR="00EF2ED8" w:rsidRPr="00EF2ED8" w:rsidRDefault="00EF2ED8" w:rsidP="00EF2ED8">
            <w:pPr>
              <w:spacing w:line="360" w:lineRule="auto"/>
              <w:jc w:val="both"/>
              <w:rPr>
                <w:bCs/>
                <w:sz w:val="24"/>
                <w:szCs w:val="24"/>
                <w:lang w:val="en-IN"/>
              </w:rPr>
            </w:pPr>
            <w:r w:rsidRPr="00EF2ED8">
              <w:rPr>
                <w:bCs/>
                <w:sz w:val="24"/>
                <w:szCs w:val="24"/>
                <w:lang w:val="en-IN"/>
              </w:rPr>
              <w:t>97.23%</w:t>
            </w:r>
          </w:p>
        </w:tc>
      </w:tr>
      <w:tr w:rsidR="00EF2ED8" w:rsidRPr="00EF2ED8" w14:paraId="5F7C1D5D" w14:textId="77777777" w:rsidTr="00EF2ED8">
        <w:trPr>
          <w:trHeight w:val="377"/>
          <w:tblCellSpacing w:w="15" w:type="dxa"/>
        </w:trPr>
        <w:tc>
          <w:tcPr>
            <w:tcW w:w="0" w:type="auto"/>
            <w:vAlign w:val="center"/>
            <w:hideMark/>
          </w:tcPr>
          <w:p w14:paraId="2F16B5BE" w14:textId="77777777" w:rsidR="00EF2ED8" w:rsidRPr="00EF2ED8" w:rsidRDefault="00EF2ED8" w:rsidP="00EF2ED8">
            <w:pPr>
              <w:spacing w:line="360" w:lineRule="auto"/>
              <w:jc w:val="both"/>
              <w:rPr>
                <w:bCs/>
                <w:sz w:val="24"/>
                <w:szCs w:val="24"/>
                <w:lang w:val="en-IN"/>
              </w:rPr>
            </w:pPr>
            <w:r w:rsidRPr="00EF2ED8">
              <w:rPr>
                <w:bCs/>
                <w:sz w:val="24"/>
                <w:szCs w:val="24"/>
                <w:lang w:val="en-IN"/>
              </w:rPr>
              <w:t>Precision</w:t>
            </w:r>
          </w:p>
        </w:tc>
        <w:tc>
          <w:tcPr>
            <w:tcW w:w="0" w:type="auto"/>
            <w:vAlign w:val="center"/>
            <w:hideMark/>
          </w:tcPr>
          <w:p w14:paraId="1546FD9D" w14:textId="77777777" w:rsidR="00EF2ED8" w:rsidRPr="00EF2ED8" w:rsidRDefault="00EF2ED8" w:rsidP="00EF2ED8">
            <w:pPr>
              <w:spacing w:line="360" w:lineRule="auto"/>
              <w:jc w:val="both"/>
              <w:rPr>
                <w:bCs/>
                <w:sz w:val="24"/>
                <w:szCs w:val="24"/>
                <w:lang w:val="en-IN"/>
              </w:rPr>
            </w:pPr>
            <w:r w:rsidRPr="00EF2ED8">
              <w:rPr>
                <w:bCs/>
                <w:sz w:val="24"/>
                <w:szCs w:val="24"/>
                <w:lang w:val="en-IN"/>
              </w:rPr>
              <w:t>96.84%</w:t>
            </w:r>
          </w:p>
        </w:tc>
      </w:tr>
      <w:tr w:rsidR="00EF2ED8" w:rsidRPr="00EF2ED8" w14:paraId="09DF9489" w14:textId="77777777" w:rsidTr="00EF2ED8">
        <w:trPr>
          <w:trHeight w:val="368"/>
          <w:tblCellSpacing w:w="15" w:type="dxa"/>
        </w:trPr>
        <w:tc>
          <w:tcPr>
            <w:tcW w:w="0" w:type="auto"/>
            <w:vAlign w:val="center"/>
            <w:hideMark/>
          </w:tcPr>
          <w:p w14:paraId="377F74DE" w14:textId="77777777" w:rsidR="00EF2ED8" w:rsidRPr="00EF2ED8" w:rsidRDefault="00EF2ED8" w:rsidP="00EF2ED8">
            <w:pPr>
              <w:spacing w:line="360" w:lineRule="auto"/>
              <w:jc w:val="both"/>
              <w:rPr>
                <w:bCs/>
                <w:sz w:val="24"/>
                <w:szCs w:val="24"/>
                <w:lang w:val="en-IN"/>
              </w:rPr>
            </w:pPr>
            <w:r w:rsidRPr="00EF2ED8">
              <w:rPr>
                <w:bCs/>
                <w:sz w:val="24"/>
                <w:szCs w:val="24"/>
                <w:lang w:val="en-IN"/>
              </w:rPr>
              <w:t>Recall</w:t>
            </w:r>
          </w:p>
        </w:tc>
        <w:tc>
          <w:tcPr>
            <w:tcW w:w="0" w:type="auto"/>
            <w:vAlign w:val="center"/>
            <w:hideMark/>
          </w:tcPr>
          <w:p w14:paraId="2FB33AB2" w14:textId="77777777" w:rsidR="00EF2ED8" w:rsidRPr="00EF2ED8" w:rsidRDefault="00EF2ED8" w:rsidP="00EF2ED8">
            <w:pPr>
              <w:spacing w:line="360" w:lineRule="auto"/>
              <w:jc w:val="both"/>
              <w:rPr>
                <w:bCs/>
                <w:sz w:val="24"/>
                <w:szCs w:val="24"/>
                <w:lang w:val="en-IN"/>
              </w:rPr>
            </w:pPr>
            <w:r w:rsidRPr="00EF2ED8">
              <w:rPr>
                <w:bCs/>
                <w:sz w:val="24"/>
                <w:szCs w:val="24"/>
                <w:lang w:val="en-IN"/>
              </w:rPr>
              <w:t>96.91%</w:t>
            </w:r>
          </w:p>
        </w:tc>
      </w:tr>
      <w:tr w:rsidR="00EF2ED8" w:rsidRPr="00EF2ED8" w14:paraId="4636635F" w14:textId="77777777" w:rsidTr="00EF2ED8">
        <w:trPr>
          <w:trHeight w:val="368"/>
          <w:tblCellSpacing w:w="15" w:type="dxa"/>
        </w:trPr>
        <w:tc>
          <w:tcPr>
            <w:tcW w:w="0" w:type="auto"/>
            <w:vAlign w:val="center"/>
            <w:hideMark/>
          </w:tcPr>
          <w:p w14:paraId="61520563" w14:textId="77777777" w:rsidR="00EF2ED8" w:rsidRPr="00EF2ED8" w:rsidRDefault="00EF2ED8" w:rsidP="00EF2ED8">
            <w:pPr>
              <w:spacing w:line="360" w:lineRule="auto"/>
              <w:jc w:val="both"/>
              <w:rPr>
                <w:bCs/>
                <w:sz w:val="24"/>
                <w:szCs w:val="24"/>
                <w:lang w:val="en-IN"/>
              </w:rPr>
            </w:pPr>
            <w:r w:rsidRPr="00EF2ED8">
              <w:rPr>
                <w:bCs/>
                <w:sz w:val="24"/>
                <w:szCs w:val="24"/>
                <w:lang w:val="en-IN"/>
              </w:rPr>
              <w:t>F1-Score</w:t>
            </w:r>
          </w:p>
        </w:tc>
        <w:tc>
          <w:tcPr>
            <w:tcW w:w="0" w:type="auto"/>
            <w:vAlign w:val="center"/>
            <w:hideMark/>
          </w:tcPr>
          <w:p w14:paraId="22A59AF5" w14:textId="77777777" w:rsidR="00EF2ED8" w:rsidRPr="00EF2ED8" w:rsidRDefault="00EF2ED8" w:rsidP="00EF2ED8">
            <w:pPr>
              <w:spacing w:line="360" w:lineRule="auto"/>
              <w:jc w:val="both"/>
              <w:rPr>
                <w:bCs/>
                <w:sz w:val="24"/>
                <w:szCs w:val="24"/>
                <w:lang w:val="en-IN"/>
              </w:rPr>
            </w:pPr>
            <w:r w:rsidRPr="00EF2ED8">
              <w:rPr>
                <w:bCs/>
                <w:sz w:val="24"/>
                <w:szCs w:val="24"/>
                <w:lang w:val="en-IN"/>
              </w:rPr>
              <w:t>96.87%</w:t>
            </w:r>
          </w:p>
        </w:tc>
      </w:tr>
      <w:tr w:rsidR="00EF2ED8" w:rsidRPr="00EF2ED8" w14:paraId="5A4AF4A8" w14:textId="77777777" w:rsidTr="00EF2ED8">
        <w:trPr>
          <w:trHeight w:val="377"/>
          <w:tblCellSpacing w:w="15" w:type="dxa"/>
        </w:trPr>
        <w:tc>
          <w:tcPr>
            <w:tcW w:w="0" w:type="auto"/>
            <w:vAlign w:val="center"/>
            <w:hideMark/>
          </w:tcPr>
          <w:p w14:paraId="2F8F2075" w14:textId="77777777" w:rsidR="00EF2ED8" w:rsidRPr="00EF2ED8" w:rsidRDefault="00EF2ED8" w:rsidP="00EF2ED8">
            <w:pPr>
              <w:spacing w:line="360" w:lineRule="auto"/>
              <w:jc w:val="both"/>
              <w:rPr>
                <w:bCs/>
                <w:sz w:val="24"/>
                <w:szCs w:val="24"/>
                <w:lang w:val="en-IN"/>
              </w:rPr>
            </w:pPr>
            <w:r w:rsidRPr="00EF2ED8">
              <w:rPr>
                <w:bCs/>
                <w:sz w:val="24"/>
                <w:szCs w:val="24"/>
                <w:lang w:val="en-IN"/>
              </w:rPr>
              <w:t>ROC AUC Score</w:t>
            </w:r>
          </w:p>
        </w:tc>
        <w:tc>
          <w:tcPr>
            <w:tcW w:w="0" w:type="auto"/>
            <w:vAlign w:val="center"/>
            <w:hideMark/>
          </w:tcPr>
          <w:p w14:paraId="20DD0664" w14:textId="77777777" w:rsidR="00EF2ED8" w:rsidRPr="00EF2ED8" w:rsidRDefault="00EF2ED8" w:rsidP="00EF2ED8">
            <w:pPr>
              <w:spacing w:line="360" w:lineRule="auto"/>
              <w:jc w:val="both"/>
              <w:rPr>
                <w:bCs/>
                <w:sz w:val="24"/>
                <w:szCs w:val="24"/>
                <w:lang w:val="en-IN"/>
              </w:rPr>
            </w:pPr>
            <w:r w:rsidRPr="00EF2ED8">
              <w:rPr>
                <w:bCs/>
                <w:sz w:val="24"/>
                <w:szCs w:val="24"/>
                <w:lang w:val="en-IN"/>
              </w:rPr>
              <w:t>0.98 (avg)</w:t>
            </w:r>
          </w:p>
        </w:tc>
      </w:tr>
      <w:tr w:rsidR="00EF2ED8" w:rsidRPr="00EF2ED8" w14:paraId="7DA20E77" w14:textId="77777777" w:rsidTr="00EF2ED8">
        <w:trPr>
          <w:trHeight w:val="131"/>
          <w:tblCellSpacing w:w="15" w:type="dxa"/>
        </w:trPr>
        <w:tc>
          <w:tcPr>
            <w:tcW w:w="0" w:type="auto"/>
            <w:vAlign w:val="center"/>
            <w:hideMark/>
          </w:tcPr>
          <w:p w14:paraId="0898B211" w14:textId="77777777" w:rsidR="00EF2ED8" w:rsidRPr="00EF2ED8" w:rsidRDefault="00EF2ED8" w:rsidP="00EF2ED8">
            <w:pPr>
              <w:spacing w:line="360" w:lineRule="auto"/>
              <w:jc w:val="both"/>
              <w:rPr>
                <w:bCs/>
                <w:sz w:val="24"/>
                <w:szCs w:val="24"/>
                <w:lang w:val="en-IN"/>
              </w:rPr>
            </w:pPr>
            <w:r w:rsidRPr="00EF2ED8">
              <w:rPr>
                <w:bCs/>
                <w:sz w:val="24"/>
                <w:szCs w:val="24"/>
                <w:lang w:val="en-IN"/>
              </w:rPr>
              <w:t>Inference Time</w:t>
            </w:r>
          </w:p>
        </w:tc>
        <w:tc>
          <w:tcPr>
            <w:tcW w:w="0" w:type="auto"/>
            <w:vAlign w:val="center"/>
            <w:hideMark/>
          </w:tcPr>
          <w:p w14:paraId="64F3F244" w14:textId="77777777" w:rsidR="00EF2ED8" w:rsidRPr="00EF2ED8" w:rsidRDefault="00EF2ED8" w:rsidP="00EF2ED8">
            <w:pPr>
              <w:spacing w:line="360" w:lineRule="auto"/>
              <w:jc w:val="both"/>
              <w:rPr>
                <w:bCs/>
                <w:sz w:val="24"/>
                <w:szCs w:val="24"/>
                <w:lang w:val="en-IN"/>
              </w:rPr>
            </w:pPr>
            <w:r w:rsidRPr="00EF2ED8">
              <w:rPr>
                <w:bCs/>
                <w:sz w:val="24"/>
                <w:szCs w:val="24"/>
                <w:lang w:val="en-IN"/>
              </w:rPr>
              <w:t>~120ms/sample</w:t>
            </w:r>
          </w:p>
        </w:tc>
      </w:tr>
    </w:tbl>
    <w:p w14:paraId="4D11DD6C" w14:textId="77777777" w:rsidR="00EF2ED8" w:rsidRDefault="00EF2ED8" w:rsidP="00EF2ED8">
      <w:pPr>
        <w:spacing w:line="360" w:lineRule="auto"/>
        <w:jc w:val="both"/>
        <w:rPr>
          <w:bCs/>
          <w:sz w:val="24"/>
          <w:szCs w:val="24"/>
          <w:lang w:val="en-IN"/>
        </w:rPr>
      </w:pPr>
      <w:r w:rsidRPr="00EF2ED8">
        <w:rPr>
          <w:bCs/>
          <w:sz w:val="24"/>
          <w:szCs w:val="24"/>
          <w:lang w:val="en-IN"/>
        </w:rPr>
        <w:t>Validation was done using k-fold cross-validation (k=5) and included rigorous testing under different noise levels and signal variations.</w:t>
      </w:r>
    </w:p>
    <w:p w14:paraId="42352DF3" w14:textId="77777777" w:rsidR="00EF2ED8" w:rsidRPr="00EF2ED8" w:rsidRDefault="00EF2ED8" w:rsidP="00EF2ED8">
      <w:pPr>
        <w:spacing w:line="360" w:lineRule="auto"/>
        <w:jc w:val="both"/>
        <w:rPr>
          <w:bCs/>
          <w:sz w:val="28"/>
          <w:szCs w:val="28"/>
          <w:lang w:val="en-IN"/>
        </w:rPr>
      </w:pPr>
    </w:p>
    <w:p w14:paraId="41684B2E" w14:textId="095FE497" w:rsidR="00EF2ED8" w:rsidRPr="00EF2ED8" w:rsidRDefault="002945A1" w:rsidP="00EF2ED8">
      <w:pPr>
        <w:spacing w:line="360" w:lineRule="auto"/>
        <w:jc w:val="both"/>
        <w:rPr>
          <w:b/>
          <w:bCs/>
          <w:sz w:val="28"/>
          <w:szCs w:val="28"/>
          <w:lang w:val="en-IN"/>
        </w:rPr>
      </w:pPr>
      <w:r>
        <w:rPr>
          <w:b/>
          <w:bCs/>
          <w:sz w:val="28"/>
          <w:szCs w:val="28"/>
          <w:lang w:val="en-IN"/>
        </w:rPr>
        <w:t>8</w:t>
      </w:r>
      <w:r w:rsidR="00EF2ED8" w:rsidRPr="00EF2ED8">
        <w:rPr>
          <w:b/>
          <w:bCs/>
          <w:sz w:val="28"/>
          <w:szCs w:val="28"/>
          <w:lang w:val="en-IN"/>
        </w:rPr>
        <w:t>.9 Challenges Overcome</w:t>
      </w:r>
    </w:p>
    <w:p w14:paraId="59190079" w14:textId="77777777" w:rsidR="00EF2ED8" w:rsidRPr="003C2336" w:rsidRDefault="00EF2ED8" w:rsidP="001160B8">
      <w:pPr>
        <w:numPr>
          <w:ilvl w:val="0"/>
          <w:numId w:val="24"/>
        </w:numPr>
        <w:spacing w:line="360" w:lineRule="auto"/>
        <w:jc w:val="both"/>
        <w:rPr>
          <w:sz w:val="24"/>
          <w:szCs w:val="24"/>
          <w:lang w:val="en-IN"/>
        </w:rPr>
      </w:pPr>
      <w:r w:rsidRPr="003C2336">
        <w:rPr>
          <w:sz w:val="24"/>
          <w:szCs w:val="24"/>
          <w:lang w:val="en-IN"/>
        </w:rPr>
        <w:t>Data Imbalance: Addressed using oversampling techniques and weighted loss functions.</w:t>
      </w:r>
    </w:p>
    <w:p w14:paraId="2F33F6DA" w14:textId="77777777" w:rsidR="00EF2ED8" w:rsidRPr="003C2336" w:rsidRDefault="00EF2ED8" w:rsidP="001160B8">
      <w:pPr>
        <w:numPr>
          <w:ilvl w:val="0"/>
          <w:numId w:val="24"/>
        </w:numPr>
        <w:spacing w:line="360" w:lineRule="auto"/>
        <w:jc w:val="both"/>
        <w:rPr>
          <w:sz w:val="24"/>
          <w:szCs w:val="24"/>
          <w:lang w:val="en-IN"/>
        </w:rPr>
      </w:pPr>
      <w:r w:rsidRPr="003C2336">
        <w:rPr>
          <w:sz w:val="24"/>
          <w:szCs w:val="24"/>
          <w:lang w:val="en-IN"/>
        </w:rPr>
        <w:t>Signal Noise: Applied advanced denoising through ICA and band-pass filters.</w:t>
      </w:r>
    </w:p>
    <w:p w14:paraId="7791DB50" w14:textId="77777777" w:rsidR="00EF2ED8" w:rsidRPr="003C2336" w:rsidRDefault="00EF2ED8" w:rsidP="001160B8">
      <w:pPr>
        <w:numPr>
          <w:ilvl w:val="0"/>
          <w:numId w:val="24"/>
        </w:numPr>
        <w:spacing w:line="360" w:lineRule="auto"/>
        <w:jc w:val="both"/>
        <w:rPr>
          <w:sz w:val="24"/>
          <w:szCs w:val="24"/>
          <w:lang w:val="en-IN"/>
        </w:rPr>
      </w:pPr>
      <w:r w:rsidRPr="003C2336">
        <w:rPr>
          <w:sz w:val="24"/>
          <w:szCs w:val="24"/>
          <w:lang w:val="en-IN"/>
        </w:rPr>
        <w:t>High Dimensionality: Optimized CNN layers for reduced complexity and better generalization.</w:t>
      </w:r>
    </w:p>
    <w:p w14:paraId="31978F43" w14:textId="3E2C1265" w:rsidR="00EF2ED8" w:rsidRPr="003C2336" w:rsidRDefault="00EF2ED8" w:rsidP="001160B8">
      <w:pPr>
        <w:numPr>
          <w:ilvl w:val="0"/>
          <w:numId w:val="24"/>
        </w:numPr>
        <w:spacing w:line="360" w:lineRule="auto"/>
        <w:jc w:val="both"/>
        <w:rPr>
          <w:sz w:val="24"/>
          <w:szCs w:val="24"/>
          <w:lang w:val="en-IN"/>
        </w:rPr>
      </w:pPr>
      <w:r w:rsidRPr="003C2336">
        <w:rPr>
          <w:sz w:val="24"/>
          <w:szCs w:val="24"/>
          <w:lang w:val="en-IN"/>
        </w:rPr>
        <w:t>Cross-Subject Variability: Used normalization and domain-independent feature selection.</w:t>
      </w:r>
    </w:p>
    <w:p w14:paraId="59938A34" w14:textId="77777777" w:rsidR="00EF2ED8" w:rsidRPr="00EF2ED8" w:rsidRDefault="00EF2ED8" w:rsidP="00EF2ED8">
      <w:pPr>
        <w:spacing w:line="360" w:lineRule="auto"/>
        <w:ind w:left="720"/>
        <w:jc w:val="both"/>
        <w:rPr>
          <w:bCs/>
          <w:sz w:val="24"/>
          <w:szCs w:val="24"/>
          <w:lang w:val="en-IN"/>
        </w:rPr>
      </w:pPr>
    </w:p>
    <w:p w14:paraId="1E5FD947" w14:textId="787FADF1" w:rsidR="00EF2ED8" w:rsidRPr="00EF2ED8" w:rsidRDefault="002945A1" w:rsidP="00EF2ED8">
      <w:pPr>
        <w:spacing w:line="360" w:lineRule="auto"/>
        <w:jc w:val="both"/>
        <w:rPr>
          <w:b/>
          <w:bCs/>
          <w:sz w:val="28"/>
          <w:szCs w:val="28"/>
          <w:lang w:val="en-IN"/>
        </w:rPr>
      </w:pPr>
      <w:r>
        <w:rPr>
          <w:b/>
          <w:bCs/>
          <w:sz w:val="28"/>
          <w:szCs w:val="28"/>
          <w:lang w:val="en-IN"/>
        </w:rPr>
        <w:t>8</w:t>
      </w:r>
      <w:r w:rsidR="00EF2ED8" w:rsidRPr="00EF2ED8">
        <w:rPr>
          <w:b/>
          <w:bCs/>
          <w:sz w:val="28"/>
          <w:szCs w:val="28"/>
          <w:lang w:val="en-IN"/>
        </w:rPr>
        <w:t>.10 Future Scope</w:t>
      </w:r>
    </w:p>
    <w:p w14:paraId="5E1F4DC3" w14:textId="77777777" w:rsidR="00EF2ED8" w:rsidRPr="00EF2ED8" w:rsidRDefault="00EF2ED8" w:rsidP="001160B8">
      <w:pPr>
        <w:numPr>
          <w:ilvl w:val="0"/>
          <w:numId w:val="25"/>
        </w:numPr>
        <w:spacing w:line="360" w:lineRule="auto"/>
        <w:jc w:val="both"/>
        <w:rPr>
          <w:bCs/>
          <w:sz w:val="24"/>
          <w:szCs w:val="24"/>
          <w:lang w:val="en-IN"/>
        </w:rPr>
      </w:pPr>
      <w:r w:rsidRPr="00EF2ED8">
        <w:rPr>
          <w:bCs/>
          <w:sz w:val="24"/>
          <w:szCs w:val="24"/>
          <w:lang w:val="en-IN"/>
        </w:rPr>
        <w:t>Integration with fMRI and multi-modal sensors.</w:t>
      </w:r>
    </w:p>
    <w:p w14:paraId="71F70AED" w14:textId="77777777" w:rsidR="00EF2ED8" w:rsidRPr="00EF2ED8" w:rsidRDefault="00EF2ED8" w:rsidP="001160B8">
      <w:pPr>
        <w:numPr>
          <w:ilvl w:val="0"/>
          <w:numId w:val="25"/>
        </w:numPr>
        <w:spacing w:line="360" w:lineRule="auto"/>
        <w:jc w:val="both"/>
        <w:rPr>
          <w:bCs/>
          <w:sz w:val="24"/>
          <w:szCs w:val="24"/>
          <w:lang w:val="en-IN"/>
        </w:rPr>
      </w:pPr>
      <w:r w:rsidRPr="00EF2ED8">
        <w:rPr>
          <w:bCs/>
          <w:sz w:val="24"/>
          <w:szCs w:val="24"/>
          <w:lang w:val="en-IN"/>
        </w:rPr>
        <w:t>Deployment on portable EEG devices for telemedicine.</w:t>
      </w:r>
    </w:p>
    <w:p w14:paraId="2D6B252D" w14:textId="77777777" w:rsidR="00EF2ED8" w:rsidRPr="00EF2ED8" w:rsidRDefault="00EF2ED8" w:rsidP="001160B8">
      <w:pPr>
        <w:numPr>
          <w:ilvl w:val="0"/>
          <w:numId w:val="25"/>
        </w:numPr>
        <w:spacing w:line="360" w:lineRule="auto"/>
        <w:jc w:val="both"/>
        <w:rPr>
          <w:bCs/>
          <w:sz w:val="24"/>
          <w:szCs w:val="24"/>
          <w:lang w:val="en-IN"/>
        </w:rPr>
      </w:pPr>
      <w:r w:rsidRPr="00EF2ED8">
        <w:rPr>
          <w:bCs/>
          <w:sz w:val="24"/>
          <w:szCs w:val="24"/>
          <w:lang w:val="en-IN"/>
        </w:rPr>
        <w:lastRenderedPageBreak/>
        <w:t>Development of a mobile app interface.</w:t>
      </w:r>
    </w:p>
    <w:p w14:paraId="027E0B97" w14:textId="77777777" w:rsidR="00EF2ED8" w:rsidRPr="00EF2ED8" w:rsidRDefault="00EF2ED8" w:rsidP="001160B8">
      <w:pPr>
        <w:numPr>
          <w:ilvl w:val="0"/>
          <w:numId w:val="25"/>
        </w:numPr>
        <w:spacing w:line="360" w:lineRule="auto"/>
        <w:jc w:val="both"/>
        <w:rPr>
          <w:bCs/>
          <w:sz w:val="24"/>
          <w:szCs w:val="24"/>
          <w:lang w:val="en-IN"/>
        </w:rPr>
      </w:pPr>
      <w:r w:rsidRPr="00EF2ED8">
        <w:rPr>
          <w:bCs/>
          <w:sz w:val="24"/>
          <w:szCs w:val="24"/>
          <w:lang w:val="en-IN"/>
        </w:rPr>
        <w:t>Cloud-based version with dashboard analytics.</w:t>
      </w:r>
    </w:p>
    <w:p w14:paraId="388F43F9" w14:textId="77777777" w:rsidR="00EF2ED8" w:rsidRDefault="00EF2ED8" w:rsidP="001160B8">
      <w:pPr>
        <w:numPr>
          <w:ilvl w:val="0"/>
          <w:numId w:val="25"/>
        </w:numPr>
        <w:spacing w:line="360" w:lineRule="auto"/>
        <w:jc w:val="both"/>
        <w:rPr>
          <w:bCs/>
          <w:sz w:val="24"/>
          <w:szCs w:val="24"/>
          <w:lang w:val="en-IN"/>
        </w:rPr>
      </w:pPr>
      <w:r w:rsidRPr="00EF2ED8">
        <w:rPr>
          <w:bCs/>
          <w:sz w:val="24"/>
          <w:szCs w:val="24"/>
          <w:lang w:val="en-IN"/>
        </w:rPr>
        <w:t>Inclusion of explainable AI (XAI) modules for result interpretation.</w:t>
      </w:r>
    </w:p>
    <w:p w14:paraId="50C8291E" w14:textId="77777777" w:rsidR="00EF2ED8" w:rsidRPr="00EF2ED8" w:rsidRDefault="00EF2ED8" w:rsidP="00EF2ED8">
      <w:pPr>
        <w:spacing w:line="360" w:lineRule="auto"/>
        <w:ind w:left="720"/>
        <w:jc w:val="both"/>
        <w:rPr>
          <w:bCs/>
          <w:sz w:val="24"/>
          <w:szCs w:val="24"/>
          <w:lang w:val="en-IN"/>
        </w:rPr>
      </w:pPr>
    </w:p>
    <w:p w14:paraId="476F50E2" w14:textId="77777777" w:rsidR="00287B61" w:rsidRDefault="00287B61" w:rsidP="001526A7">
      <w:pPr>
        <w:spacing w:line="360" w:lineRule="auto"/>
        <w:jc w:val="both"/>
        <w:rPr>
          <w:b/>
          <w:sz w:val="32"/>
          <w:szCs w:val="32"/>
        </w:rPr>
      </w:pPr>
    </w:p>
    <w:p w14:paraId="6144891B" w14:textId="77777777" w:rsidR="00287B61" w:rsidRDefault="00287B61" w:rsidP="001526A7">
      <w:pPr>
        <w:spacing w:line="360" w:lineRule="auto"/>
        <w:jc w:val="both"/>
        <w:rPr>
          <w:b/>
          <w:sz w:val="32"/>
          <w:szCs w:val="32"/>
        </w:rPr>
      </w:pPr>
    </w:p>
    <w:p w14:paraId="2174F164" w14:textId="77777777" w:rsidR="00287B61" w:rsidRDefault="00287B61" w:rsidP="001526A7">
      <w:pPr>
        <w:spacing w:line="360" w:lineRule="auto"/>
        <w:jc w:val="both"/>
        <w:rPr>
          <w:b/>
          <w:sz w:val="32"/>
          <w:szCs w:val="32"/>
        </w:rPr>
      </w:pPr>
    </w:p>
    <w:p w14:paraId="7EC684E5" w14:textId="77777777" w:rsidR="00287B61" w:rsidRDefault="00287B61" w:rsidP="001526A7">
      <w:pPr>
        <w:spacing w:line="360" w:lineRule="auto"/>
        <w:jc w:val="both"/>
        <w:rPr>
          <w:b/>
          <w:sz w:val="32"/>
          <w:szCs w:val="32"/>
        </w:rPr>
      </w:pPr>
    </w:p>
    <w:p w14:paraId="157912E4" w14:textId="77777777" w:rsidR="00287B61" w:rsidRDefault="00287B61" w:rsidP="001526A7">
      <w:pPr>
        <w:spacing w:line="360" w:lineRule="auto"/>
        <w:jc w:val="both"/>
        <w:rPr>
          <w:b/>
          <w:sz w:val="32"/>
          <w:szCs w:val="32"/>
        </w:rPr>
      </w:pPr>
    </w:p>
    <w:p w14:paraId="1E635361" w14:textId="77777777" w:rsidR="00287B61" w:rsidRDefault="00287B61" w:rsidP="001526A7">
      <w:pPr>
        <w:spacing w:line="360" w:lineRule="auto"/>
        <w:jc w:val="both"/>
        <w:rPr>
          <w:b/>
          <w:sz w:val="32"/>
          <w:szCs w:val="32"/>
        </w:rPr>
      </w:pPr>
    </w:p>
    <w:p w14:paraId="1D4F089C" w14:textId="77777777" w:rsidR="00287B61" w:rsidRDefault="00287B61" w:rsidP="001526A7">
      <w:pPr>
        <w:spacing w:line="360" w:lineRule="auto"/>
        <w:jc w:val="both"/>
        <w:rPr>
          <w:b/>
          <w:sz w:val="32"/>
          <w:szCs w:val="32"/>
        </w:rPr>
      </w:pPr>
    </w:p>
    <w:p w14:paraId="295F89D8" w14:textId="77777777" w:rsidR="00287B61" w:rsidRDefault="00287B61" w:rsidP="001526A7">
      <w:pPr>
        <w:spacing w:line="360" w:lineRule="auto"/>
        <w:jc w:val="both"/>
        <w:rPr>
          <w:b/>
          <w:sz w:val="32"/>
          <w:szCs w:val="32"/>
        </w:rPr>
      </w:pPr>
    </w:p>
    <w:p w14:paraId="6A70E337" w14:textId="77777777" w:rsidR="00287B61" w:rsidRDefault="00287B61" w:rsidP="001526A7">
      <w:pPr>
        <w:spacing w:line="360" w:lineRule="auto"/>
        <w:jc w:val="both"/>
        <w:rPr>
          <w:b/>
          <w:sz w:val="32"/>
          <w:szCs w:val="32"/>
        </w:rPr>
      </w:pPr>
    </w:p>
    <w:p w14:paraId="5F24AA29" w14:textId="77777777" w:rsidR="00287B61" w:rsidRDefault="00287B61" w:rsidP="001526A7">
      <w:pPr>
        <w:spacing w:line="360" w:lineRule="auto"/>
        <w:jc w:val="both"/>
        <w:rPr>
          <w:b/>
          <w:sz w:val="32"/>
          <w:szCs w:val="32"/>
        </w:rPr>
      </w:pPr>
    </w:p>
    <w:p w14:paraId="588162D8" w14:textId="77777777" w:rsidR="00351C9F" w:rsidRDefault="00351C9F" w:rsidP="001526A7">
      <w:pPr>
        <w:spacing w:line="360" w:lineRule="auto"/>
        <w:jc w:val="both"/>
        <w:rPr>
          <w:b/>
          <w:sz w:val="32"/>
          <w:szCs w:val="32"/>
        </w:rPr>
      </w:pPr>
    </w:p>
    <w:p w14:paraId="2DFAF94A" w14:textId="77777777" w:rsidR="00AC3321" w:rsidRDefault="00AC3321" w:rsidP="00A74908">
      <w:pPr>
        <w:spacing w:line="360" w:lineRule="auto"/>
        <w:jc w:val="center"/>
        <w:rPr>
          <w:b/>
          <w:sz w:val="32"/>
          <w:szCs w:val="32"/>
        </w:rPr>
      </w:pPr>
    </w:p>
    <w:p w14:paraId="2C0F73DD" w14:textId="77777777" w:rsidR="00AC3321" w:rsidRDefault="00AC3321" w:rsidP="00A74908">
      <w:pPr>
        <w:spacing w:line="360" w:lineRule="auto"/>
        <w:jc w:val="center"/>
        <w:rPr>
          <w:b/>
          <w:sz w:val="32"/>
          <w:szCs w:val="32"/>
        </w:rPr>
      </w:pPr>
    </w:p>
    <w:p w14:paraId="06F32767" w14:textId="77777777" w:rsidR="00BD6C00" w:rsidRDefault="00BD6C00" w:rsidP="0093671B">
      <w:pPr>
        <w:spacing w:line="360" w:lineRule="auto"/>
        <w:rPr>
          <w:b/>
          <w:sz w:val="32"/>
          <w:szCs w:val="32"/>
        </w:rPr>
      </w:pPr>
    </w:p>
    <w:p w14:paraId="630DA5B0" w14:textId="77777777" w:rsidR="00EF2ED8" w:rsidRDefault="00EF2ED8" w:rsidP="00A74908">
      <w:pPr>
        <w:spacing w:line="360" w:lineRule="auto"/>
        <w:jc w:val="center"/>
        <w:rPr>
          <w:b/>
          <w:sz w:val="32"/>
          <w:szCs w:val="32"/>
        </w:rPr>
      </w:pPr>
    </w:p>
    <w:p w14:paraId="3E37082A" w14:textId="77777777" w:rsidR="00EF2ED8" w:rsidRDefault="00EF2ED8" w:rsidP="00A74908">
      <w:pPr>
        <w:spacing w:line="360" w:lineRule="auto"/>
        <w:jc w:val="center"/>
        <w:rPr>
          <w:b/>
          <w:sz w:val="32"/>
          <w:szCs w:val="32"/>
        </w:rPr>
      </w:pPr>
    </w:p>
    <w:p w14:paraId="398F360A" w14:textId="77777777" w:rsidR="00EF2ED8" w:rsidRDefault="00EF2ED8" w:rsidP="00A74908">
      <w:pPr>
        <w:spacing w:line="360" w:lineRule="auto"/>
        <w:jc w:val="center"/>
        <w:rPr>
          <w:b/>
          <w:sz w:val="32"/>
          <w:szCs w:val="32"/>
        </w:rPr>
      </w:pPr>
    </w:p>
    <w:p w14:paraId="7B6329C4" w14:textId="77777777" w:rsidR="003C2336" w:rsidRDefault="003C2336" w:rsidP="00A74908">
      <w:pPr>
        <w:spacing w:line="360" w:lineRule="auto"/>
        <w:jc w:val="center"/>
        <w:rPr>
          <w:b/>
          <w:sz w:val="32"/>
          <w:szCs w:val="32"/>
        </w:rPr>
      </w:pPr>
    </w:p>
    <w:p w14:paraId="6E28D937" w14:textId="77777777" w:rsidR="003C2336" w:rsidRDefault="003C2336" w:rsidP="00A74908">
      <w:pPr>
        <w:spacing w:line="360" w:lineRule="auto"/>
        <w:jc w:val="center"/>
        <w:rPr>
          <w:b/>
          <w:sz w:val="32"/>
          <w:szCs w:val="32"/>
        </w:rPr>
      </w:pPr>
    </w:p>
    <w:p w14:paraId="25FEE722" w14:textId="77777777" w:rsidR="003C2336" w:rsidRDefault="003C2336" w:rsidP="00A74908">
      <w:pPr>
        <w:spacing w:line="360" w:lineRule="auto"/>
        <w:jc w:val="center"/>
        <w:rPr>
          <w:b/>
          <w:sz w:val="32"/>
          <w:szCs w:val="32"/>
        </w:rPr>
      </w:pPr>
    </w:p>
    <w:p w14:paraId="73AA523A" w14:textId="77777777" w:rsidR="003C2336" w:rsidRDefault="003C2336" w:rsidP="00A74908">
      <w:pPr>
        <w:spacing w:line="360" w:lineRule="auto"/>
        <w:jc w:val="center"/>
        <w:rPr>
          <w:b/>
          <w:sz w:val="32"/>
          <w:szCs w:val="32"/>
        </w:rPr>
      </w:pPr>
    </w:p>
    <w:p w14:paraId="67356197" w14:textId="77777777" w:rsidR="003C2336" w:rsidRDefault="003C2336" w:rsidP="00A74908">
      <w:pPr>
        <w:spacing w:line="360" w:lineRule="auto"/>
        <w:jc w:val="center"/>
        <w:rPr>
          <w:b/>
          <w:sz w:val="32"/>
          <w:szCs w:val="32"/>
        </w:rPr>
      </w:pPr>
    </w:p>
    <w:p w14:paraId="10C8DE7F" w14:textId="77777777" w:rsidR="003C2336" w:rsidRDefault="003C2336" w:rsidP="00A74908">
      <w:pPr>
        <w:spacing w:line="360" w:lineRule="auto"/>
        <w:jc w:val="center"/>
        <w:rPr>
          <w:b/>
          <w:sz w:val="32"/>
          <w:szCs w:val="32"/>
        </w:rPr>
      </w:pPr>
    </w:p>
    <w:p w14:paraId="5FA7F6D3" w14:textId="05EDD9CA" w:rsidR="00F0155D" w:rsidRPr="00A74908" w:rsidRDefault="00BA18FD" w:rsidP="00A74908">
      <w:pPr>
        <w:spacing w:line="360" w:lineRule="auto"/>
        <w:jc w:val="center"/>
        <w:rPr>
          <w:b/>
          <w:sz w:val="32"/>
          <w:szCs w:val="32"/>
        </w:rPr>
      </w:pPr>
      <w:r w:rsidRPr="00A74908">
        <w:rPr>
          <w:b/>
          <w:sz w:val="32"/>
          <w:szCs w:val="32"/>
        </w:rPr>
        <w:lastRenderedPageBreak/>
        <w:t>CHAPTER-9</w:t>
      </w:r>
    </w:p>
    <w:p w14:paraId="49B4E8C6" w14:textId="3F19D32F" w:rsidR="00F0155D" w:rsidRPr="00A74908" w:rsidRDefault="00F0155D" w:rsidP="00A74908">
      <w:pPr>
        <w:tabs>
          <w:tab w:val="left" w:pos="975"/>
        </w:tabs>
        <w:spacing w:line="360" w:lineRule="auto"/>
        <w:jc w:val="center"/>
        <w:rPr>
          <w:b/>
          <w:bCs/>
          <w:sz w:val="32"/>
          <w:szCs w:val="32"/>
        </w:rPr>
      </w:pPr>
      <w:r w:rsidRPr="00A74908">
        <w:rPr>
          <w:b/>
          <w:bCs/>
          <w:sz w:val="32"/>
          <w:szCs w:val="32"/>
        </w:rPr>
        <w:t>RESULTS AND DISCUSSIONS</w:t>
      </w:r>
    </w:p>
    <w:p w14:paraId="306E4BB4" w14:textId="77777777" w:rsidR="002945A1" w:rsidRPr="002945A1" w:rsidRDefault="002945A1" w:rsidP="002945A1">
      <w:pPr>
        <w:tabs>
          <w:tab w:val="left" w:pos="975"/>
        </w:tabs>
        <w:spacing w:line="360" w:lineRule="auto"/>
        <w:rPr>
          <w:b/>
          <w:bCs/>
          <w:sz w:val="28"/>
          <w:szCs w:val="28"/>
          <w:lang w:val="en-IN"/>
        </w:rPr>
      </w:pPr>
      <w:r w:rsidRPr="002945A1">
        <w:rPr>
          <w:b/>
          <w:bCs/>
          <w:sz w:val="28"/>
          <w:szCs w:val="28"/>
          <w:lang w:val="en-IN"/>
        </w:rPr>
        <w:t>9.1 Introduction</w:t>
      </w:r>
    </w:p>
    <w:p w14:paraId="125B14B5" w14:textId="77777777" w:rsidR="002945A1" w:rsidRDefault="002945A1" w:rsidP="002945A1">
      <w:pPr>
        <w:tabs>
          <w:tab w:val="left" w:pos="975"/>
        </w:tabs>
        <w:spacing w:line="360" w:lineRule="auto"/>
        <w:rPr>
          <w:bCs/>
          <w:sz w:val="24"/>
          <w:szCs w:val="24"/>
          <w:lang w:val="en-IN"/>
        </w:rPr>
      </w:pPr>
      <w:r w:rsidRPr="002945A1">
        <w:rPr>
          <w:bCs/>
          <w:sz w:val="24"/>
          <w:szCs w:val="24"/>
          <w:lang w:val="en-IN"/>
        </w:rPr>
        <w:t>This chapter presents and analyzes the results obtained through the implementation of the proposed hybrid brain activity classification system for coma patients. It offers a detailed evaluation of the model's performance across various dimensions including accuracy, efficiency, and clinical relevance. The discussion includes interpretation of results, comparisons with existing methods, and visual representation of the outcomes using plots and charts. The aim is to validate the effectiveness of the system and establish its applicability in real-world scenarios.</w:t>
      </w:r>
    </w:p>
    <w:p w14:paraId="5EF4F56E" w14:textId="77777777" w:rsidR="002945A1" w:rsidRPr="002945A1" w:rsidRDefault="002945A1" w:rsidP="002945A1">
      <w:pPr>
        <w:tabs>
          <w:tab w:val="left" w:pos="975"/>
        </w:tabs>
        <w:spacing w:line="360" w:lineRule="auto"/>
        <w:rPr>
          <w:bCs/>
          <w:sz w:val="24"/>
          <w:szCs w:val="24"/>
          <w:lang w:val="en-IN"/>
        </w:rPr>
      </w:pPr>
    </w:p>
    <w:p w14:paraId="4B360ED6" w14:textId="77777777" w:rsidR="002945A1" w:rsidRPr="002945A1" w:rsidRDefault="002945A1" w:rsidP="002945A1">
      <w:pPr>
        <w:tabs>
          <w:tab w:val="left" w:pos="975"/>
        </w:tabs>
        <w:spacing w:line="360" w:lineRule="auto"/>
        <w:rPr>
          <w:b/>
          <w:bCs/>
          <w:sz w:val="28"/>
          <w:szCs w:val="28"/>
          <w:lang w:val="en-IN"/>
        </w:rPr>
      </w:pPr>
      <w:r w:rsidRPr="002945A1">
        <w:rPr>
          <w:b/>
          <w:bCs/>
          <w:sz w:val="28"/>
          <w:szCs w:val="28"/>
          <w:lang w:val="en-IN"/>
        </w:rPr>
        <w:t>9.2 Model Evaluation Methodology</w:t>
      </w:r>
    </w:p>
    <w:p w14:paraId="73E41296" w14:textId="77777777" w:rsidR="002945A1" w:rsidRPr="002945A1" w:rsidRDefault="002945A1" w:rsidP="002945A1">
      <w:pPr>
        <w:tabs>
          <w:tab w:val="left" w:pos="975"/>
        </w:tabs>
        <w:spacing w:line="360" w:lineRule="auto"/>
        <w:rPr>
          <w:bCs/>
          <w:sz w:val="24"/>
          <w:szCs w:val="24"/>
          <w:lang w:val="en-IN"/>
        </w:rPr>
      </w:pPr>
      <w:r w:rsidRPr="002945A1">
        <w:rPr>
          <w:bCs/>
          <w:sz w:val="24"/>
          <w:szCs w:val="24"/>
          <w:lang w:val="en-IN"/>
        </w:rPr>
        <w:t>To evaluate the performance of the system, the model was trained and tested on a dataset of EEG recordings representing various brain states. The dataset was split into training (70%), validation (15%), and testing (15%) sets. The following metrics were used for performance assessment:</w:t>
      </w:r>
    </w:p>
    <w:p w14:paraId="0FAA0572" w14:textId="77777777" w:rsidR="002945A1" w:rsidRPr="002945A1" w:rsidRDefault="002945A1" w:rsidP="001160B8">
      <w:pPr>
        <w:numPr>
          <w:ilvl w:val="0"/>
          <w:numId w:val="26"/>
        </w:numPr>
        <w:tabs>
          <w:tab w:val="left" w:pos="975"/>
        </w:tabs>
        <w:spacing w:line="360" w:lineRule="auto"/>
        <w:rPr>
          <w:sz w:val="24"/>
          <w:szCs w:val="24"/>
          <w:lang w:val="en-IN"/>
        </w:rPr>
      </w:pPr>
      <w:r w:rsidRPr="002945A1">
        <w:rPr>
          <w:sz w:val="24"/>
          <w:szCs w:val="24"/>
          <w:lang w:val="en-IN"/>
        </w:rPr>
        <w:t>Accuracy</w:t>
      </w:r>
    </w:p>
    <w:p w14:paraId="089FB11F" w14:textId="77777777" w:rsidR="002945A1" w:rsidRPr="002945A1" w:rsidRDefault="002945A1" w:rsidP="001160B8">
      <w:pPr>
        <w:numPr>
          <w:ilvl w:val="0"/>
          <w:numId w:val="26"/>
        </w:numPr>
        <w:tabs>
          <w:tab w:val="left" w:pos="975"/>
        </w:tabs>
        <w:spacing w:line="360" w:lineRule="auto"/>
        <w:rPr>
          <w:sz w:val="24"/>
          <w:szCs w:val="24"/>
          <w:lang w:val="en-IN"/>
        </w:rPr>
      </w:pPr>
      <w:r w:rsidRPr="002945A1">
        <w:rPr>
          <w:sz w:val="24"/>
          <w:szCs w:val="24"/>
          <w:lang w:val="en-IN"/>
        </w:rPr>
        <w:t>Precision</w:t>
      </w:r>
    </w:p>
    <w:p w14:paraId="715AA968" w14:textId="77777777" w:rsidR="002945A1" w:rsidRPr="002945A1" w:rsidRDefault="002945A1" w:rsidP="001160B8">
      <w:pPr>
        <w:numPr>
          <w:ilvl w:val="0"/>
          <w:numId w:val="26"/>
        </w:numPr>
        <w:tabs>
          <w:tab w:val="left" w:pos="975"/>
        </w:tabs>
        <w:spacing w:line="360" w:lineRule="auto"/>
        <w:rPr>
          <w:sz w:val="24"/>
          <w:szCs w:val="24"/>
          <w:lang w:val="en-IN"/>
        </w:rPr>
      </w:pPr>
      <w:r w:rsidRPr="002945A1">
        <w:rPr>
          <w:sz w:val="24"/>
          <w:szCs w:val="24"/>
          <w:lang w:val="en-IN"/>
        </w:rPr>
        <w:t>Recall</w:t>
      </w:r>
    </w:p>
    <w:p w14:paraId="3E21EEFF" w14:textId="77777777" w:rsidR="002945A1" w:rsidRPr="002945A1" w:rsidRDefault="002945A1" w:rsidP="001160B8">
      <w:pPr>
        <w:numPr>
          <w:ilvl w:val="0"/>
          <w:numId w:val="26"/>
        </w:numPr>
        <w:tabs>
          <w:tab w:val="left" w:pos="975"/>
        </w:tabs>
        <w:spacing w:line="360" w:lineRule="auto"/>
        <w:rPr>
          <w:sz w:val="24"/>
          <w:szCs w:val="24"/>
          <w:lang w:val="en-IN"/>
        </w:rPr>
      </w:pPr>
      <w:r w:rsidRPr="002945A1">
        <w:rPr>
          <w:sz w:val="24"/>
          <w:szCs w:val="24"/>
          <w:lang w:val="en-IN"/>
        </w:rPr>
        <w:t>F1-score</w:t>
      </w:r>
    </w:p>
    <w:p w14:paraId="36DA7BFD" w14:textId="77777777" w:rsidR="002945A1" w:rsidRPr="002945A1" w:rsidRDefault="002945A1" w:rsidP="001160B8">
      <w:pPr>
        <w:numPr>
          <w:ilvl w:val="0"/>
          <w:numId w:val="26"/>
        </w:numPr>
        <w:tabs>
          <w:tab w:val="left" w:pos="975"/>
        </w:tabs>
        <w:spacing w:line="360" w:lineRule="auto"/>
        <w:rPr>
          <w:sz w:val="24"/>
          <w:szCs w:val="24"/>
          <w:lang w:val="en-IN"/>
        </w:rPr>
      </w:pPr>
      <w:r w:rsidRPr="002945A1">
        <w:rPr>
          <w:sz w:val="24"/>
          <w:szCs w:val="24"/>
          <w:lang w:val="en-IN"/>
        </w:rPr>
        <w:t>ROC-AUC Score</w:t>
      </w:r>
    </w:p>
    <w:p w14:paraId="76D35A18" w14:textId="77777777" w:rsidR="002945A1" w:rsidRPr="002945A1" w:rsidRDefault="002945A1" w:rsidP="001160B8">
      <w:pPr>
        <w:numPr>
          <w:ilvl w:val="0"/>
          <w:numId w:val="26"/>
        </w:numPr>
        <w:tabs>
          <w:tab w:val="left" w:pos="975"/>
        </w:tabs>
        <w:spacing w:line="360" w:lineRule="auto"/>
        <w:rPr>
          <w:sz w:val="24"/>
          <w:szCs w:val="24"/>
          <w:lang w:val="en-IN"/>
        </w:rPr>
      </w:pPr>
      <w:r w:rsidRPr="002945A1">
        <w:rPr>
          <w:sz w:val="24"/>
          <w:szCs w:val="24"/>
          <w:lang w:val="en-IN"/>
        </w:rPr>
        <w:t>Confusion Matrix</w:t>
      </w:r>
    </w:p>
    <w:p w14:paraId="25344BF9" w14:textId="77777777" w:rsidR="002945A1" w:rsidRDefault="002945A1" w:rsidP="002945A1">
      <w:pPr>
        <w:tabs>
          <w:tab w:val="left" w:pos="975"/>
        </w:tabs>
        <w:spacing w:line="360" w:lineRule="auto"/>
        <w:rPr>
          <w:bCs/>
          <w:sz w:val="24"/>
          <w:szCs w:val="24"/>
          <w:lang w:val="en-IN"/>
        </w:rPr>
      </w:pPr>
      <w:r w:rsidRPr="002945A1">
        <w:rPr>
          <w:bCs/>
          <w:sz w:val="24"/>
          <w:szCs w:val="24"/>
          <w:lang w:val="en-IN"/>
        </w:rPr>
        <w:t>Each model run involved five-fold cross-validation to ensure consistency and robustness. Noise reduction and artifact removal techniques were applied before feeding signals into the feature extraction pipeline using CWT and CST.</w:t>
      </w:r>
    </w:p>
    <w:p w14:paraId="59D04CD1" w14:textId="77777777" w:rsidR="002945A1" w:rsidRPr="002945A1" w:rsidRDefault="002945A1" w:rsidP="002945A1">
      <w:pPr>
        <w:tabs>
          <w:tab w:val="left" w:pos="975"/>
        </w:tabs>
        <w:spacing w:line="360" w:lineRule="auto"/>
        <w:rPr>
          <w:bCs/>
          <w:sz w:val="28"/>
          <w:szCs w:val="28"/>
          <w:lang w:val="en-IN"/>
        </w:rPr>
      </w:pPr>
    </w:p>
    <w:p w14:paraId="62534FAB" w14:textId="77777777" w:rsidR="002945A1" w:rsidRPr="002945A1" w:rsidRDefault="002945A1" w:rsidP="002945A1">
      <w:pPr>
        <w:tabs>
          <w:tab w:val="left" w:pos="975"/>
        </w:tabs>
        <w:spacing w:line="360" w:lineRule="auto"/>
        <w:rPr>
          <w:b/>
          <w:bCs/>
          <w:sz w:val="28"/>
          <w:szCs w:val="28"/>
          <w:lang w:val="en-IN"/>
        </w:rPr>
      </w:pPr>
      <w:r w:rsidRPr="002945A1">
        <w:rPr>
          <w:b/>
          <w:bCs/>
          <w:sz w:val="28"/>
          <w:szCs w:val="28"/>
          <w:lang w:val="en-IN"/>
        </w:rPr>
        <w:t>9.3 Accuracy and Performance</w:t>
      </w:r>
    </w:p>
    <w:p w14:paraId="31244683" w14:textId="77777777" w:rsidR="002945A1" w:rsidRPr="002945A1" w:rsidRDefault="002945A1" w:rsidP="002945A1">
      <w:pPr>
        <w:tabs>
          <w:tab w:val="left" w:pos="975"/>
        </w:tabs>
        <w:spacing w:line="360" w:lineRule="auto"/>
        <w:rPr>
          <w:bCs/>
          <w:sz w:val="24"/>
          <w:szCs w:val="24"/>
          <w:lang w:val="en-IN"/>
        </w:rPr>
      </w:pPr>
      <w:r w:rsidRPr="002945A1">
        <w:rPr>
          <w:bCs/>
          <w:sz w:val="24"/>
          <w:szCs w:val="24"/>
          <w:lang w:val="en-IN"/>
        </w:rPr>
        <w:t xml:space="preserve">The CNN classifier trained on the wavelet and CST-extracted features achieved an overall classification accuracy of </w:t>
      </w:r>
      <w:r w:rsidRPr="002945A1">
        <w:rPr>
          <w:b/>
          <w:bCs/>
          <w:sz w:val="24"/>
          <w:szCs w:val="24"/>
          <w:lang w:val="en-IN"/>
        </w:rPr>
        <w:t>97.23%</w:t>
      </w:r>
      <w:r w:rsidRPr="002945A1">
        <w:rPr>
          <w:bCs/>
          <w:sz w:val="24"/>
          <w:szCs w:val="24"/>
          <w:lang w:val="en-IN"/>
        </w:rPr>
        <w:t>. This result demonstrates a high level of reliability in distinguishing between the three brain activity states: "alive," "inactive," and "brain activity present."</w:t>
      </w:r>
    </w:p>
    <w:p w14:paraId="57B1DEF0" w14:textId="77777777" w:rsidR="002945A1" w:rsidRDefault="002945A1" w:rsidP="002945A1">
      <w:pPr>
        <w:tabs>
          <w:tab w:val="left" w:pos="975"/>
        </w:tabs>
        <w:spacing w:line="360" w:lineRule="auto"/>
        <w:rPr>
          <w:bCs/>
          <w:sz w:val="24"/>
          <w:szCs w:val="24"/>
          <w:lang w:val="en-IN"/>
        </w:rPr>
      </w:pPr>
      <w:r w:rsidRPr="002945A1">
        <w:rPr>
          <w:bCs/>
          <w:sz w:val="24"/>
          <w:szCs w:val="24"/>
          <w:lang w:val="en-IN"/>
        </w:rPr>
        <w:t xml:space="preserve">The performance remained consistent across folds, with minimal variance in results, indicating that the model generalizes well to unseen data. The F1-score, which is the </w:t>
      </w:r>
      <w:r w:rsidRPr="002945A1">
        <w:rPr>
          <w:bCs/>
          <w:sz w:val="24"/>
          <w:szCs w:val="24"/>
          <w:lang w:val="en-IN"/>
        </w:rPr>
        <w:lastRenderedPageBreak/>
        <w:t xml:space="preserve">harmonic mean of precision and recall, was recorded at </w:t>
      </w:r>
      <w:r w:rsidRPr="002945A1">
        <w:rPr>
          <w:b/>
          <w:bCs/>
          <w:sz w:val="24"/>
          <w:szCs w:val="24"/>
          <w:lang w:val="en-IN"/>
        </w:rPr>
        <w:t>96.87%</w:t>
      </w:r>
      <w:r w:rsidRPr="002945A1">
        <w:rPr>
          <w:bCs/>
          <w:sz w:val="24"/>
          <w:szCs w:val="24"/>
          <w:lang w:val="en-IN"/>
        </w:rPr>
        <w:t>, suggesting a balanced performance across classes.</w:t>
      </w:r>
    </w:p>
    <w:p w14:paraId="25F1328C" w14:textId="312CDFAE" w:rsidR="001160B8" w:rsidRDefault="001160B8" w:rsidP="001160B8">
      <w:pPr>
        <w:tabs>
          <w:tab w:val="left" w:pos="975"/>
        </w:tabs>
        <w:spacing w:line="360" w:lineRule="auto"/>
        <w:jc w:val="center"/>
        <w:rPr>
          <w:bCs/>
          <w:sz w:val="24"/>
          <w:szCs w:val="24"/>
          <w:lang w:val="en-IN"/>
        </w:rPr>
      </w:pPr>
      <w:r>
        <w:rPr>
          <w:noProof/>
        </w:rPr>
        <w:drawing>
          <wp:inline distT="0" distB="0" distL="0" distR="0" wp14:anchorId="218DE03E" wp14:editId="5AE06FAE">
            <wp:extent cx="3252470" cy="491472"/>
            <wp:effectExtent l="0" t="0" r="5080" b="4445"/>
            <wp:docPr id="1416" name="Picture 1416"/>
            <wp:cNvGraphicFramePr/>
            <a:graphic xmlns:a="http://schemas.openxmlformats.org/drawingml/2006/main">
              <a:graphicData uri="http://schemas.openxmlformats.org/drawingml/2006/picture">
                <pic:pic xmlns:pic="http://schemas.openxmlformats.org/drawingml/2006/picture">
                  <pic:nvPicPr>
                    <pic:cNvPr id="1416" name="Picture 1416"/>
                    <pic:cNvPicPr/>
                  </pic:nvPicPr>
                  <pic:blipFill>
                    <a:blip r:embed="rId17"/>
                    <a:stretch>
                      <a:fillRect/>
                    </a:stretch>
                  </pic:blipFill>
                  <pic:spPr>
                    <a:xfrm>
                      <a:off x="0" y="0"/>
                      <a:ext cx="3252470" cy="491472"/>
                    </a:xfrm>
                    <a:prstGeom prst="rect">
                      <a:avLst/>
                    </a:prstGeom>
                  </pic:spPr>
                </pic:pic>
              </a:graphicData>
            </a:graphic>
          </wp:inline>
        </w:drawing>
      </w:r>
    </w:p>
    <w:p w14:paraId="4C2089B7" w14:textId="314632BE" w:rsidR="001160B8" w:rsidRPr="009B35EB" w:rsidRDefault="001160B8" w:rsidP="001160B8">
      <w:pPr>
        <w:tabs>
          <w:tab w:val="left" w:pos="4253"/>
        </w:tabs>
        <w:spacing w:after="261" w:line="259" w:lineRule="auto"/>
        <w:ind w:right="4"/>
        <w:jc w:val="center"/>
      </w:pPr>
      <w:r w:rsidRPr="00885CEB">
        <w:rPr>
          <w:bCs/>
          <w:sz w:val="24"/>
          <w:szCs w:val="24"/>
        </w:rPr>
        <w:t xml:space="preserve">Figure </w:t>
      </w:r>
      <w:r w:rsidR="00DD70C0">
        <w:rPr>
          <w:bCs/>
          <w:sz w:val="24"/>
          <w:szCs w:val="24"/>
        </w:rPr>
        <w:t>9</w:t>
      </w:r>
      <w:r w:rsidRPr="00885CEB">
        <w:rPr>
          <w:bCs/>
          <w:sz w:val="24"/>
          <w:szCs w:val="24"/>
        </w:rPr>
        <w:t>.</w:t>
      </w:r>
      <w:r w:rsidR="00DD70C0">
        <w:rPr>
          <w:bCs/>
          <w:sz w:val="24"/>
          <w:szCs w:val="24"/>
        </w:rPr>
        <w:t>1</w:t>
      </w:r>
      <w:r w:rsidRPr="00885CEB">
        <w:rPr>
          <w:bCs/>
          <w:sz w:val="24"/>
          <w:szCs w:val="24"/>
        </w:rPr>
        <w:t xml:space="preserve">: </w:t>
      </w:r>
      <w:r w:rsidRPr="00DA374C">
        <w:rPr>
          <w:bCs/>
        </w:rPr>
        <w:t>Accuracy of CNN Classification</w:t>
      </w:r>
    </w:p>
    <w:p w14:paraId="776867A7" w14:textId="752EE3AA" w:rsidR="001160B8" w:rsidRDefault="00DD70C0" w:rsidP="00DD70C0">
      <w:pPr>
        <w:spacing w:line="360" w:lineRule="auto"/>
        <w:rPr>
          <w:bCs/>
          <w:sz w:val="24"/>
          <w:szCs w:val="24"/>
          <w:lang w:val="en-IN"/>
        </w:rPr>
      </w:pPr>
      <w:r w:rsidRPr="00DD70C0">
        <w:rPr>
          <w:bCs/>
          <w:sz w:val="24"/>
          <w:szCs w:val="24"/>
        </w:rPr>
        <w:t xml:space="preserve">This </w:t>
      </w:r>
      <w:r w:rsidRPr="00885CEB">
        <w:rPr>
          <w:bCs/>
          <w:sz w:val="24"/>
          <w:szCs w:val="24"/>
        </w:rPr>
        <w:t xml:space="preserve">Figure </w:t>
      </w:r>
      <w:proofErr w:type="gramStart"/>
      <w:r>
        <w:rPr>
          <w:bCs/>
          <w:sz w:val="24"/>
          <w:szCs w:val="24"/>
        </w:rPr>
        <w:t>9.1 ,</w:t>
      </w:r>
      <w:proofErr w:type="gramEnd"/>
      <w:r>
        <w:rPr>
          <w:bCs/>
          <w:sz w:val="24"/>
          <w:szCs w:val="24"/>
        </w:rPr>
        <w:t xml:space="preserve"> </w:t>
      </w:r>
      <w:r w:rsidRPr="00DD70C0">
        <w:rPr>
          <w:bCs/>
          <w:sz w:val="24"/>
          <w:szCs w:val="24"/>
        </w:rPr>
        <w:t>output indicates that the training process for a Convolutional Neural Network (CNN) has completed after reaching the maximum number of epochs. The model achieved a high classification accuracy of 98.55%, suggesting excellent performance in correctly identifying patterns or classes in the dataset. This level of accuracy demonstrates the effectiveness of the CNN architecture for the specific classification task it was trained on.</w:t>
      </w:r>
    </w:p>
    <w:p w14:paraId="424FD145" w14:textId="77777777" w:rsidR="002945A1" w:rsidRPr="002945A1" w:rsidRDefault="002945A1" w:rsidP="002945A1">
      <w:pPr>
        <w:tabs>
          <w:tab w:val="left" w:pos="975"/>
        </w:tabs>
        <w:spacing w:line="360" w:lineRule="auto"/>
        <w:rPr>
          <w:bCs/>
          <w:sz w:val="24"/>
          <w:szCs w:val="24"/>
          <w:lang w:val="en-IN"/>
        </w:rPr>
      </w:pPr>
    </w:p>
    <w:p w14:paraId="5DC284BD" w14:textId="77777777" w:rsidR="002945A1" w:rsidRPr="002945A1" w:rsidRDefault="002945A1" w:rsidP="002945A1">
      <w:pPr>
        <w:tabs>
          <w:tab w:val="left" w:pos="975"/>
        </w:tabs>
        <w:spacing w:line="360" w:lineRule="auto"/>
        <w:rPr>
          <w:b/>
          <w:bCs/>
          <w:sz w:val="28"/>
          <w:szCs w:val="28"/>
          <w:lang w:val="en-IN"/>
        </w:rPr>
      </w:pPr>
      <w:r w:rsidRPr="002945A1">
        <w:rPr>
          <w:b/>
          <w:bCs/>
          <w:sz w:val="28"/>
          <w:szCs w:val="28"/>
          <w:lang w:val="en-IN"/>
        </w:rPr>
        <w:t>9.4 Confusion Matrix Analysis</w:t>
      </w:r>
    </w:p>
    <w:p w14:paraId="0A6B218D" w14:textId="77777777" w:rsidR="002945A1" w:rsidRPr="002945A1" w:rsidRDefault="002945A1" w:rsidP="002945A1">
      <w:pPr>
        <w:tabs>
          <w:tab w:val="left" w:pos="975"/>
        </w:tabs>
        <w:spacing w:line="360" w:lineRule="auto"/>
        <w:rPr>
          <w:bCs/>
          <w:sz w:val="24"/>
          <w:szCs w:val="24"/>
          <w:lang w:val="en-IN"/>
        </w:rPr>
      </w:pPr>
      <w:r w:rsidRPr="002945A1">
        <w:rPr>
          <w:bCs/>
          <w:sz w:val="24"/>
          <w:szCs w:val="24"/>
          <w:lang w:val="en-IN"/>
        </w:rPr>
        <w:t>The confusion matrix for the test dataset revealed the following:</w:t>
      </w:r>
    </w:p>
    <w:p w14:paraId="4AF2DE5C" w14:textId="77777777" w:rsidR="002945A1" w:rsidRPr="002945A1" w:rsidRDefault="002945A1" w:rsidP="001160B8">
      <w:pPr>
        <w:numPr>
          <w:ilvl w:val="0"/>
          <w:numId w:val="27"/>
        </w:numPr>
        <w:tabs>
          <w:tab w:val="left" w:pos="975"/>
        </w:tabs>
        <w:spacing w:line="360" w:lineRule="auto"/>
        <w:rPr>
          <w:bCs/>
          <w:sz w:val="24"/>
          <w:szCs w:val="24"/>
          <w:lang w:val="en-IN"/>
        </w:rPr>
      </w:pPr>
      <w:r w:rsidRPr="002945A1">
        <w:rPr>
          <w:bCs/>
          <w:sz w:val="24"/>
          <w:szCs w:val="24"/>
          <w:lang w:val="en-IN"/>
        </w:rPr>
        <w:t>True Positives (correct classifications) accounted for the majority of predictions.</w:t>
      </w:r>
    </w:p>
    <w:p w14:paraId="62495BD7" w14:textId="77777777" w:rsidR="002945A1" w:rsidRPr="002945A1" w:rsidRDefault="002945A1" w:rsidP="001160B8">
      <w:pPr>
        <w:numPr>
          <w:ilvl w:val="0"/>
          <w:numId w:val="27"/>
        </w:numPr>
        <w:tabs>
          <w:tab w:val="left" w:pos="975"/>
        </w:tabs>
        <w:spacing w:line="360" w:lineRule="auto"/>
        <w:rPr>
          <w:bCs/>
          <w:sz w:val="24"/>
          <w:szCs w:val="24"/>
          <w:lang w:val="en-IN"/>
        </w:rPr>
      </w:pPr>
      <w:r w:rsidRPr="002945A1">
        <w:rPr>
          <w:bCs/>
          <w:sz w:val="24"/>
          <w:szCs w:val="24"/>
          <w:lang w:val="en-IN"/>
        </w:rPr>
        <w:t>A small number of false positives were recorded in differentiating "inactive" from "brain activity present," likely due to transitional states in EEG patterns.</w:t>
      </w:r>
    </w:p>
    <w:p w14:paraId="335540F1" w14:textId="77777777" w:rsidR="002945A1" w:rsidRDefault="002945A1" w:rsidP="001160B8">
      <w:pPr>
        <w:numPr>
          <w:ilvl w:val="0"/>
          <w:numId w:val="27"/>
        </w:numPr>
        <w:tabs>
          <w:tab w:val="left" w:pos="975"/>
        </w:tabs>
        <w:spacing w:line="360" w:lineRule="auto"/>
        <w:rPr>
          <w:bCs/>
          <w:sz w:val="24"/>
          <w:szCs w:val="24"/>
          <w:lang w:val="en-IN"/>
        </w:rPr>
      </w:pPr>
      <w:r w:rsidRPr="002945A1">
        <w:rPr>
          <w:bCs/>
          <w:sz w:val="24"/>
          <w:szCs w:val="24"/>
          <w:lang w:val="en-IN"/>
        </w:rPr>
        <w:t>The confusion matrix helped fine-tune thresholding parameters in the softmax output to further minimize misclassifications.</w:t>
      </w:r>
    </w:p>
    <w:p w14:paraId="3704B6CB" w14:textId="77777777" w:rsidR="002945A1" w:rsidRPr="002945A1" w:rsidRDefault="002945A1" w:rsidP="002945A1">
      <w:pPr>
        <w:tabs>
          <w:tab w:val="left" w:pos="975"/>
        </w:tabs>
        <w:spacing w:line="360" w:lineRule="auto"/>
        <w:ind w:left="720"/>
        <w:rPr>
          <w:bCs/>
          <w:sz w:val="28"/>
          <w:szCs w:val="28"/>
          <w:lang w:val="en-IN"/>
        </w:rPr>
      </w:pPr>
    </w:p>
    <w:p w14:paraId="68A91E5D" w14:textId="77777777" w:rsidR="002945A1" w:rsidRPr="002945A1" w:rsidRDefault="002945A1" w:rsidP="002945A1">
      <w:pPr>
        <w:tabs>
          <w:tab w:val="left" w:pos="975"/>
        </w:tabs>
        <w:spacing w:line="360" w:lineRule="auto"/>
        <w:rPr>
          <w:b/>
          <w:bCs/>
          <w:sz w:val="28"/>
          <w:szCs w:val="28"/>
          <w:lang w:val="en-IN"/>
        </w:rPr>
      </w:pPr>
      <w:r w:rsidRPr="002945A1">
        <w:rPr>
          <w:b/>
          <w:bCs/>
          <w:sz w:val="28"/>
          <w:szCs w:val="28"/>
          <w:lang w:val="en-IN"/>
        </w:rPr>
        <w:t>9.5 ROC and AUC</w:t>
      </w:r>
    </w:p>
    <w:p w14:paraId="3AFEB432" w14:textId="77777777" w:rsidR="002945A1" w:rsidRDefault="002945A1" w:rsidP="002945A1">
      <w:pPr>
        <w:tabs>
          <w:tab w:val="left" w:pos="975"/>
        </w:tabs>
        <w:spacing w:line="360" w:lineRule="auto"/>
        <w:rPr>
          <w:bCs/>
          <w:sz w:val="24"/>
          <w:szCs w:val="24"/>
          <w:lang w:val="en-IN"/>
        </w:rPr>
      </w:pPr>
      <w:r w:rsidRPr="002945A1">
        <w:rPr>
          <w:bCs/>
          <w:sz w:val="24"/>
          <w:szCs w:val="24"/>
          <w:lang w:val="en-IN"/>
        </w:rPr>
        <w:t xml:space="preserve">The model’s ROC (Receiver Operating Characteristic) curve demonstrated excellent discriminative ability. The AUC (Area Under Curve) score was computed to be </w:t>
      </w:r>
      <w:r w:rsidRPr="002945A1">
        <w:rPr>
          <w:b/>
          <w:bCs/>
          <w:sz w:val="24"/>
          <w:szCs w:val="24"/>
          <w:lang w:val="en-IN"/>
        </w:rPr>
        <w:t>0.98</w:t>
      </w:r>
      <w:r w:rsidRPr="002945A1">
        <w:rPr>
          <w:bCs/>
          <w:sz w:val="24"/>
          <w:szCs w:val="24"/>
          <w:lang w:val="en-IN"/>
        </w:rPr>
        <w:t>, showing that the model has a strong capability to differentiate between the defined brain states. A high AUC indicates low false positive rates and high true positive rates across all thresholds.</w:t>
      </w:r>
    </w:p>
    <w:p w14:paraId="0DE791D0" w14:textId="77777777" w:rsidR="002945A1" w:rsidRPr="002945A1" w:rsidRDefault="002945A1" w:rsidP="002945A1">
      <w:pPr>
        <w:tabs>
          <w:tab w:val="left" w:pos="975"/>
        </w:tabs>
        <w:spacing w:line="360" w:lineRule="auto"/>
        <w:rPr>
          <w:bCs/>
          <w:sz w:val="24"/>
          <w:szCs w:val="24"/>
          <w:lang w:val="en-IN"/>
        </w:rPr>
      </w:pPr>
    </w:p>
    <w:p w14:paraId="5853B6E8" w14:textId="77777777" w:rsidR="002945A1" w:rsidRPr="002945A1" w:rsidRDefault="002945A1" w:rsidP="002945A1">
      <w:pPr>
        <w:tabs>
          <w:tab w:val="left" w:pos="975"/>
        </w:tabs>
        <w:spacing w:line="360" w:lineRule="auto"/>
        <w:rPr>
          <w:b/>
          <w:bCs/>
          <w:sz w:val="28"/>
          <w:szCs w:val="28"/>
          <w:lang w:val="en-IN"/>
        </w:rPr>
      </w:pPr>
      <w:r w:rsidRPr="002945A1">
        <w:rPr>
          <w:b/>
          <w:bCs/>
          <w:sz w:val="28"/>
          <w:szCs w:val="28"/>
          <w:lang w:val="en-IN"/>
        </w:rPr>
        <w:t>9.6 Graphical Output and Trends</w:t>
      </w:r>
    </w:p>
    <w:p w14:paraId="1E9CCCD5" w14:textId="77777777" w:rsidR="002945A1" w:rsidRPr="002945A1" w:rsidRDefault="002945A1" w:rsidP="002945A1">
      <w:pPr>
        <w:tabs>
          <w:tab w:val="left" w:pos="975"/>
        </w:tabs>
        <w:spacing w:line="360" w:lineRule="auto"/>
        <w:rPr>
          <w:bCs/>
          <w:sz w:val="24"/>
          <w:szCs w:val="24"/>
          <w:lang w:val="en-IN"/>
        </w:rPr>
      </w:pPr>
      <w:r w:rsidRPr="002945A1">
        <w:rPr>
          <w:bCs/>
          <w:sz w:val="24"/>
          <w:szCs w:val="24"/>
          <w:lang w:val="en-IN"/>
        </w:rPr>
        <w:t>Visualizations were generated using Matplotlib and Seaborn libraries:</w:t>
      </w:r>
    </w:p>
    <w:p w14:paraId="006AC619" w14:textId="77777777" w:rsidR="002945A1" w:rsidRPr="00DD70C0" w:rsidRDefault="002945A1" w:rsidP="001160B8">
      <w:pPr>
        <w:numPr>
          <w:ilvl w:val="0"/>
          <w:numId w:val="28"/>
        </w:numPr>
        <w:tabs>
          <w:tab w:val="left" w:pos="975"/>
        </w:tabs>
        <w:spacing w:line="360" w:lineRule="auto"/>
        <w:rPr>
          <w:sz w:val="24"/>
          <w:szCs w:val="24"/>
          <w:lang w:val="en-IN"/>
        </w:rPr>
      </w:pPr>
      <w:r w:rsidRPr="00DD70C0">
        <w:rPr>
          <w:sz w:val="24"/>
          <w:szCs w:val="24"/>
          <w:lang w:val="en-IN"/>
        </w:rPr>
        <w:t>Training vs Validation Accuracy Graph showed a stable convergence, indicating the model was neither underfitting nor overfitting.</w:t>
      </w:r>
    </w:p>
    <w:p w14:paraId="1B3E61D6" w14:textId="77777777" w:rsidR="002945A1" w:rsidRPr="00DD70C0" w:rsidRDefault="002945A1" w:rsidP="001160B8">
      <w:pPr>
        <w:numPr>
          <w:ilvl w:val="0"/>
          <w:numId w:val="28"/>
        </w:numPr>
        <w:tabs>
          <w:tab w:val="left" w:pos="975"/>
        </w:tabs>
        <w:spacing w:line="360" w:lineRule="auto"/>
        <w:rPr>
          <w:sz w:val="24"/>
          <w:szCs w:val="24"/>
          <w:lang w:val="en-IN"/>
        </w:rPr>
      </w:pPr>
      <w:r w:rsidRPr="00DD70C0">
        <w:rPr>
          <w:sz w:val="24"/>
          <w:szCs w:val="24"/>
          <w:lang w:val="en-IN"/>
        </w:rPr>
        <w:t>Loss Curve dropped consistently during training epochs, validating the use of dropout and batch normalization layers.</w:t>
      </w:r>
    </w:p>
    <w:p w14:paraId="433BFD6C" w14:textId="77777777" w:rsidR="002945A1" w:rsidRPr="00DD70C0" w:rsidRDefault="002945A1" w:rsidP="001160B8">
      <w:pPr>
        <w:numPr>
          <w:ilvl w:val="0"/>
          <w:numId w:val="28"/>
        </w:numPr>
        <w:tabs>
          <w:tab w:val="left" w:pos="975"/>
        </w:tabs>
        <w:spacing w:line="360" w:lineRule="auto"/>
        <w:rPr>
          <w:sz w:val="24"/>
          <w:szCs w:val="24"/>
          <w:lang w:val="en-IN"/>
        </w:rPr>
      </w:pPr>
      <w:r w:rsidRPr="00DD70C0">
        <w:rPr>
          <w:sz w:val="24"/>
          <w:szCs w:val="24"/>
          <w:lang w:val="en-IN"/>
        </w:rPr>
        <w:lastRenderedPageBreak/>
        <w:t>Real-Time EEG Visualization provided a graphical representation of signal classification with real-time state prediction overlay.</w:t>
      </w:r>
    </w:p>
    <w:p w14:paraId="0CB31FC1" w14:textId="77777777" w:rsidR="002945A1" w:rsidRPr="002945A1" w:rsidRDefault="002945A1" w:rsidP="002945A1">
      <w:pPr>
        <w:tabs>
          <w:tab w:val="left" w:pos="975"/>
        </w:tabs>
        <w:spacing w:line="360" w:lineRule="auto"/>
        <w:ind w:left="720"/>
        <w:rPr>
          <w:bCs/>
          <w:sz w:val="24"/>
          <w:szCs w:val="24"/>
          <w:lang w:val="en-IN"/>
        </w:rPr>
      </w:pPr>
    </w:p>
    <w:p w14:paraId="6F7603CB" w14:textId="77777777" w:rsidR="002945A1" w:rsidRPr="002945A1" w:rsidRDefault="002945A1" w:rsidP="002945A1">
      <w:pPr>
        <w:tabs>
          <w:tab w:val="left" w:pos="975"/>
        </w:tabs>
        <w:spacing w:line="360" w:lineRule="auto"/>
        <w:rPr>
          <w:b/>
          <w:bCs/>
          <w:sz w:val="28"/>
          <w:szCs w:val="28"/>
          <w:lang w:val="en-IN"/>
        </w:rPr>
      </w:pPr>
      <w:r w:rsidRPr="002945A1">
        <w:rPr>
          <w:b/>
          <w:bCs/>
          <w:sz w:val="28"/>
          <w:szCs w:val="28"/>
          <w:lang w:val="en-IN"/>
        </w:rPr>
        <w:t>9.7 Discussion on Feature Extraction Methods</w:t>
      </w:r>
    </w:p>
    <w:p w14:paraId="1D7C65F4" w14:textId="77777777" w:rsidR="002945A1" w:rsidRPr="002945A1" w:rsidRDefault="002945A1" w:rsidP="002945A1">
      <w:pPr>
        <w:tabs>
          <w:tab w:val="left" w:pos="975"/>
        </w:tabs>
        <w:spacing w:line="360" w:lineRule="auto"/>
        <w:rPr>
          <w:bCs/>
          <w:sz w:val="24"/>
          <w:szCs w:val="24"/>
          <w:lang w:val="en-IN"/>
        </w:rPr>
      </w:pPr>
      <w:r w:rsidRPr="002945A1">
        <w:rPr>
          <w:bCs/>
          <w:sz w:val="24"/>
          <w:szCs w:val="24"/>
          <w:lang w:val="en-IN"/>
        </w:rPr>
        <w:t>The application of CWT and CST greatly enhanced the feature quality. CWT captured localized time-frequency features, while CST offered phase-preserving resolution advantages. This dual-transform approach was superior to single-method feature extraction techniques like STFT or FFT.</w:t>
      </w:r>
    </w:p>
    <w:p w14:paraId="5AA92523" w14:textId="48BA0CBB" w:rsidR="00DD70C0" w:rsidRDefault="002945A1" w:rsidP="002945A1">
      <w:pPr>
        <w:tabs>
          <w:tab w:val="left" w:pos="975"/>
        </w:tabs>
        <w:spacing w:line="360" w:lineRule="auto"/>
        <w:rPr>
          <w:bCs/>
          <w:sz w:val="24"/>
          <w:szCs w:val="24"/>
          <w:lang w:val="en-IN"/>
        </w:rPr>
      </w:pPr>
      <w:r w:rsidRPr="002945A1">
        <w:rPr>
          <w:bCs/>
          <w:sz w:val="24"/>
          <w:szCs w:val="24"/>
          <w:lang w:val="en-IN"/>
        </w:rPr>
        <w:t>When compared to conventional machine learning models like SVM and Random Forest, the CNN-based classifier showed significantly improved accuracy, speed, and scalability. These findings confirm the benefit of integrating time-frequency decomposition with deep learning in EEG analysis.</w:t>
      </w:r>
    </w:p>
    <w:p w14:paraId="6691BF9E" w14:textId="77777777" w:rsidR="002945A1" w:rsidRPr="002945A1" w:rsidRDefault="002945A1" w:rsidP="002945A1">
      <w:pPr>
        <w:tabs>
          <w:tab w:val="left" w:pos="975"/>
        </w:tabs>
        <w:spacing w:line="360" w:lineRule="auto"/>
        <w:rPr>
          <w:bCs/>
          <w:sz w:val="24"/>
          <w:szCs w:val="24"/>
          <w:lang w:val="en-IN"/>
        </w:rPr>
      </w:pPr>
    </w:p>
    <w:p w14:paraId="271FB0FB" w14:textId="77777777" w:rsidR="002945A1" w:rsidRPr="002945A1" w:rsidRDefault="002945A1" w:rsidP="002945A1">
      <w:pPr>
        <w:tabs>
          <w:tab w:val="left" w:pos="975"/>
        </w:tabs>
        <w:spacing w:line="360" w:lineRule="auto"/>
        <w:rPr>
          <w:b/>
          <w:bCs/>
          <w:sz w:val="28"/>
          <w:szCs w:val="28"/>
          <w:lang w:val="en-IN"/>
        </w:rPr>
      </w:pPr>
      <w:r w:rsidRPr="002945A1">
        <w:rPr>
          <w:b/>
          <w:bCs/>
          <w:sz w:val="28"/>
          <w:szCs w:val="28"/>
          <w:lang w:val="en-IN"/>
        </w:rPr>
        <w:t>9.8 Clinical Relevance and Interpretability</w:t>
      </w:r>
    </w:p>
    <w:p w14:paraId="05D563E1" w14:textId="77777777" w:rsidR="002945A1" w:rsidRPr="002945A1" w:rsidRDefault="002945A1" w:rsidP="002945A1">
      <w:pPr>
        <w:tabs>
          <w:tab w:val="left" w:pos="975"/>
        </w:tabs>
        <w:spacing w:line="360" w:lineRule="auto"/>
        <w:rPr>
          <w:bCs/>
          <w:sz w:val="24"/>
          <w:szCs w:val="24"/>
          <w:lang w:val="en-IN"/>
        </w:rPr>
      </w:pPr>
      <w:r w:rsidRPr="002945A1">
        <w:rPr>
          <w:bCs/>
          <w:sz w:val="24"/>
          <w:szCs w:val="24"/>
          <w:lang w:val="en-IN"/>
        </w:rPr>
        <w:t>The model's predictions were analyzed for their clinical applicability:</w:t>
      </w:r>
    </w:p>
    <w:p w14:paraId="66656848" w14:textId="77777777" w:rsidR="002945A1" w:rsidRPr="00DD70C0" w:rsidRDefault="002945A1" w:rsidP="00DD70C0">
      <w:pPr>
        <w:numPr>
          <w:ilvl w:val="0"/>
          <w:numId w:val="29"/>
        </w:numPr>
        <w:tabs>
          <w:tab w:val="left" w:pos="975"/>
        </w:tabs>
        <w:spacing w:line="360" w:lineRule="auto"/>
        <w:rPr>
          <w:sz w:val="24"/>
          <w:szCs w:val="24"/>
          <w:lang w:val="en-IN"/>
        </w:rPr>
      </w:pPr>
      <w:r w:rsidRPr="00DD70C0">
        <w:rPr>
          <w:sz w:val="24"/>
          <w:szCs w:val="24"/>
          <w:lang w:val="en-IN"/>
        </w:rPr>
        <w:t>In ICU scenarios, real-time prediction allowed healthcare providers to observe subtle neurological changes.</w:t>
      </w:r>
    </w:p>
    <w:p w14:paraId="5B5E7F2D" w14:textId="77777777" w:rsidR="002945A1" w:rsidRPr="00DD70C0" w:rsidRDefault="002945A1" w:rsidP="00DD70C0">
      <w:pPr>
        <w:numPr>
          <w:ilvl w:val="0"/>
          <w:numId w:val="29"/>
        </w:numPr>
        <w:tabs>
          <w:tab w:val="left" w:pos="975"/>
        </w:tabs>
        <w:spacing w:line="360" w:lineRule="auto"/>
        <w:rPr>
          <w:sz w:val="24"/>
          <w:szCs w:val="24"/>
          <w:lang w:val="en-IN"/>
        </w:rPr>
      </w:pPr>
      <w:r w:rsidRPr="00DD70C0">
        <w:rPr>
          <w:sz w:val="24"/>
          <w:szCs w:val="24"/>
          <w:lang w:val="en-IN"/>
        </w:rPr>
        <w:t>In post-recovery monitoring, the model identified patterns associated with conscious recovery stages.</w:t>
      </w:r>
    </w:p>
    <w:p w14:paraId="5341C633" w14:textId="77777777" w:rsidR="002945A1" w:rsidRPr="00DD70C0" w:rsidRDefault="002945A1" w:rsidP="00DD70C0">
      <w:pPr>
        <w:numPr>
          <w:ilvl w:val="0"/>
          <w:numId w:val="29"/>
        </w:numPr>
        <w:tabs>
          <w:tab w:val="left" w:pos="975"/>
        </w:tabs>
        <w:spacing w:line="360" w:lineRule="auto"/>
        <w:rPr>
          <w:sz w:val="24"/>
          <w:szCs w:val="24"/>
          <w:lang w:val="en-IN"/>
        </w:rPr>
      </w:pPr>
      <w:r w:rsidRPr="00DD70C0">
        <w:rPr>
          <w:sz w:val="24"/>
          <w:szCs w:val="24"/>
          <w:lang w:val="en-IN"/>
        </w:rPr>
        <w:t>Probabilistic output made interpretation easier for non-technical users such as nurses or trainees.</w:t>
      </w:r>
    </w:p>
    <w:p w14:paraId="1D5D7F1A" w14:textId="77777777" w:rsidR="002945A1" w:rsidRDefault="002945A1" w:rsidP="002945A1">
      <w:pPr>
        <w:tabs>
          <w:tab w:val="left" w:pos="975"/>
        </w:tabs>
        <w:spacing w:line="360" w:lineRule="auto"/>
        <w:rPr>
          <w:bCs/>
          <w:sz w:val="24"/>
          <w:szCs w:val="24"/>
          <w:lang w:val="en-IN"/>
        </w:rPr>
      </w:pPr>
      <w:r w:rsidRPr="002945A1">
        <w:rPr>
          <w:bCs/>
          <w:sz w:val="24"/>
          <w:szCs w:val="24"/>
          <w:lang w:val="en-IN"/>
        </w:rPr>
        <w:t>Additionally, the visualizations and probability overlays support explainability and transparency, crucial for medical environments.</w:t>
      </w:r>
    </w:p>
    <w:p w14:paraId="196E2389" w14:textId="77777777" w:rsidR="002945A1" w:rsidRPr="002945A1" w:rsidRDefault="002945A1" w:rsidP="002945A1">
      <w:pPr>
        <w:tabs>
          <w:tab w:val="left" w:pos="975"/>
        </w:tabs>
        <w:spacing w:line="360" w:lineRule="auto"/>
        <w:rPr>
          <w:bCs/>
          <w:sz w:val="24"/>
          <w:szCs w:val="24"/>
          <w:lang w:val="en-IN"/>
        </w:rPr>
      </w:pPr>
    </w:p>
    <w:p w14:paraId="26E1C37E" w14:textId="77777777" w:rsidR="002945A1" w:rsidRPr="002945A1" w:rsidRDefault="002945A1" w:rsidP="002945A1">
      <w:pPr>
        <w:tabs>
          <w:tab w:val="left" w:pos="975"/>
        </w:tabs>
        <w:spacing w:line="360" w:lineRule="auto"/>
        <w:rPr>
          <w:b/>
          <w:bCs/>
          <w:sz w:val="28"/>
          <w:szCs w:val="28"/>
          <w:lang w:val="en-IN"/>
        </w:rPr>
      </w:pPr>
      <w:r w:rsidRPr="002945A1">
        <w:rPr>
          <w:b/>
          <w:bCs/>
          <w:sz w:val="28"/>
          <w:szCs w:val="28"/>
          <w:lang w:val="en-IN"/>
        </w:rPr>
        <w:t>9.9 Comparative Analysis with Existing Systems</w:t>
      </w:r>
    </w:p>
    <w:p w14:paraId="3E157158" w14:textId="77777777" w:rsidR="002945A1" w:rsidRPr="002945A1" w:rsidRDefault="002945A1" w:rsidP="002945A1">
      <w:pPr>
        <w:tabs>
          <w:tab w:val="left" w:pos="975"/>
        </w:tabs>
        <w:spacing w:line="360" w:lineRule="auto"/>
        <w:rPr>
          <w:bCs/>
          <w:sz w:val="24"/>
          <w:szCs w:val="24"/>
          <w:lang w:val="en-IN"/>
        </w:rPr>
      </w:pPr>
      <w:r w:rsidRPr="002945A1">
        <w:rPr>
          <w:bCs/>
          <w:sz w:val="24"/>
          <w:szCs w:val="24"/>
          <w:lang w:val="en-IN"/>
        </w:rPr>
        <w:t>When benchmarked against previous systems relying solely on handcrafted features or single-level classification, the hybrid model outperformed in terms of:</w:t>
      </w:r>
    </w:p>
    <w:p w14:paraId="57AA1C20" w14:textId="77777777" w:rsidR="002945A1" w:rsidRPr="002945A1" w:rsidRDefault="002945A1" w:rsidP="00DD70C0">
      <w:pPr>
        <w:numPr>
          <w:ilvl w:val="0"/>
          <w:numId w:val="30"/>
        </w:numPr>
        <w:tabs>
          <w:tab w:val="left" w:pos="975"/>
        </w:tabs>
        <w:spacing w:line="360" w:lineRule="auto"/>
        <w:rPr>
          <w:bCs/>
          <w:sz w:val="24"/>
          <w:szCs w:val="24"/>
          <w:lang w:val="en-IN"/>
        </w:rPr>
      </w:pPr>
      <w:r w:rsidRPr="002945A1">
        <w:rPr>
          <w:bCs/>
          <w:sz w:val="24"/>
          <w:szCs w:val="24"/>
          <w:lang w:val="en-IN"/>
        </w:rPr>
        <w:t>Real-time execution speed</w:t>
      </w:r>
    </w:p>
    <w:p w14:paraId="3405EBB1" w14:textId="77777777" w:rsidR="002945A1" w:rsidRPr="002945A1" w:rsidRDefault="002945A1" w:rsidP="00DD70C0">
      <w:pPr>
        <w:numPr>
          <w:ilvl w:val="0"/>
          <w:numId w:val="30"/>
        </w:numPr>
        <w:tabs>
          <w:tab w:val="left" w:pos="975"/>
        </w:tabs>
        <w:spacing w:line="360" w:lineRule="auto"/>
        <w:rPr>
          <w:bCs/>
          <w:sz w:val="24"/>
          <w:szCs w:val="24"/>
          <w:lang w:val="en-IN"/>
        </w:rPr>
      </w:pPr>
      <w:r w:rsidRPr="002945A1">
        <w:rPr>
          <w:bCs/>
          <w:sz w:val="24"/>
          <w:szCs w:val="24"/>
          <w:lang w:val="en-IN"/>
        </w:rPr>
        <w:t>Overall classification accuracy</w:t>
      </w:r>
    </w:p>
    <w:p w14:paraId="622FA6A3" w14:textId="77777777" w:rsidR="002945A1" w:rsidRDefault="002945A1" w:rsidP="00DD70C0">
      <w:pPr>
        <w:numPr>
          <w:ilvl w:val="0"/>
          <w:numId w:val="30"/>
        </w:numPr>
        <w:tabs>
          <w:tab w:val="left" w:pos="975"/>
        </w:tabs>
        <w:spacing w:line="360" w:lineRule="auto"/>
        <w:rPr>
          <w:bCs/>
          <w:sz w:val="24"/>
          <w:szCs w:val="24"/>
          <w:lang w:val="en-IN"/>
        </w:rPr>
      </w:pPr>
      <w:r w:rsidRPr="002945A1">
        <w:rPr>
          <w:bCs/>
          <w:sz w:val="24"/>
          <w:szCs w:val="24"/>
          <w:lang w:val="en-IN"/>
        </w:rPr>
        <w:t>Ability to handle noisy and non-stationary EEG data</w:t>
      </w:r>
    </w:p>
    <w:p w14:paraId="6F4A83F5" w14:textId="77777777" w:rsidR="002945A1" w:rsidRPr="002945A1" w:rsidRDefault="002945A1" w:rsidP="002945A1">
      <w:pPr>
        <w:tabs>
          <w:tab w:val="left" w:pos="975"/>
        </w:tabs>
        <w:spacing w:line="360" w:lineRule="auto"/>
        <w:ind w:left="720"/>
        <w:rPr>
          <w:bCs/>
          <w:sz w:val="24"/>
          <w:szCs w:val="24"/>
          <w:lang w:val="en-IN"/>
        </w:rPr>
      </w:pPr>
    </w:p>
    <w:p w14:paraId="5918A40A" w14:textId="77777777" w:rsidR="002945A1" w:rsidRPr="002945A1" w:rsidRDefault="002945A1" w:rsidP="002945A1">
      <w:pPr>
        <w:tabs>
          <w:tab w:val="left" w:pos="975"/>
        </w:tabs>
        <w:spacing w:line="360" w:lineRule="auto"/>
        <w:rPr>
          <w:b/>
          <w:bCs/>
          <w:sz w:val="28"/>
          <w:szCs w:val="28"/>
          <w:lang w:val="en-IN"/>
        </w:rPr>
      </w:pPr>
      <w:r w:rsidRPr="002945A1">
        <w:rPr>
          <w:b/>
          <w:bCs/>
          <w:sz w:val="28"/>
          <w:szCs w:val="28"/>
          <w:lang w:val="en-IN"/>
        </w:rPr>
        <w:t>9.10 Limitations</w:t>
      </w:r>
    </w:p>
    <w:p w14:paraId="2159F1E5" w14:textId="77777777" w:rsidR="002945A1" w:rsidRPr="002945A1" w:rsidRDefault="002945A1" w:rsidP="002945A1">
      <w:pPr>
        <w:tabs>
          <w:tab w:val="left" w:pos="975"/>
        </w:tabs>
        <w:spacing w:line="360" w:lineRule="auto"/>
        <w:rPr>
          <w:bCs/>
          <w:sz w:val="24"/>
          <w:szCs w:val="24"/>
          <w:lang w:val="en-IN"/>
        </w:rPr>
      </w:pPr>
      <w:r w:rsidRPr="002945A1">
        <w:rPr>
          <w:bCs/>
          <w:sz w:val="24"/>
          <w:szCs w:val="24"/>
          <w:lang w:val="en-IN"/>
        </w:rPr>
        <w:t>Despite promising results, certain limitations were observed:</w:t>
      </w:r>
    </w:p>
    <w:p w14:paraId="12A1A500" w14:textId="77777777" w:rsidR="002945A1" w:rsidRPr="00DD70C0" w:rsidRDefault="002945A1" w:rsidP="00DD70C0">
      <w:pPr>
        <w:numPr>
          <w:ilvl w:val="0"/>
          <w:numId w:val="31"/>
        </w:numPr>
        <w:tabs>
          <w:tab w:val="left" w:pos="975"/>
        </w:tabs>
        <w:spacing w:line="360" w:lineRule="auto"/>
        <w:rPr>
          <w:sz w:val="24"/>
          <w:szCs w:val="24"/>
          <w:lang w:val="en-IN"/>
        </w:rPr>
      </w:pPr>
      <w:r w:rsidRPr="00DD70C0">
        <w:rPr>
          <w:sz w:val="24"/>
          <w:szCs w:val="24"/>
          <w:lang w:val="en-IN"/>
        </w:rPr>
        <w:t>Class imbalance in some EEG datasets required oversampling and class-weighting.</w:t>
      </w:r>
    </w:p>
    <w:p w14:paraId="5E43BD6D" w14:textId="77777777" w:rsidR="002945A1" w:rsidRPr="00DD70C0" w:rsidRDefault="002945A1" w:rsidP="00DD70C0">
      <w:pPr>
        <w:numPr>
          <w:ilvl w:val="0"/>
          <w:numId w:val="31"/>
        </w:numPr>
        <w:tabs>
          <w:tab w:val="left" w:pos="975"/>
        </w:tabs>
        <w:spacing w:line="360" w:lineRule="auto"/>
        <w:rPr>
          <w:sz w:val="24"/>
          <w:szCs w:val="24"/>
          <w:lang w:val="en-IN"/>
        </w:rPr>
      </w:pPr>
      <w:r w:rsidRPr="00DD70C0">
        <w:rPr>
          <w:sz w:val="24"/>
          <w:szCs w:val="24"/>
          <w:lang w:val="en-IN"/>
        </w:rPr>
        <w:lastRenderedPageBreak/>
        <w:t>Dependence on labeled data limits scalability to settings with low annotation support.</w:t>
      </w:r>
    </w:p>
    <w:p w14:paraId="67C6E2ED" w14:textId="77777777" w:rsidR="002945A1" w:rsidRPr="00DD70C0" w:rsidRDefault="002945A1" w:rsidP="00DD70C0">
      <w:pPr>
        <w:numPr>
          <w:ilvl w:val="0"/>
          <w:numId w:val="31"/>
        </w:numPr>
        <w:tabs>
          <w:tab w:val="left" w:pos="975"/>
        </w:tabs>
        <w:spacing w:line="360" w:lineRule="auto"/>
        <w:rPr>
          <w:sz w:val="24"/>
          <w:szCs w:val="24"/>
          <w:lang w:val="en-IN"/>
        </w:rPr>
      </w:pPr>
      <w:r w:rsidRPr="00DD70C0">
        <w:rPr>
          <w:sz w:val="24"/>
          <w:szCs w:val="24"/>
          <w:lang w:val="en-IN"/>
        </w:rPr>
        <w:t>Hardware dependency for real-time implementation may restrict accessibility in low-resource settings.</w:t>
      </w:r>
    </w:p>
    <w:p w14:paraId="32A4C2DD" w14:textId="77777777" w:rsidR="00F21049" w:rsidRPr="00DD70C0" w:rsidRDefault="00F21049" w:rsidP="00F21049">
      <w:pPr>
        <w:spacing w:line="360" w:lineRule="auto"/>
        <w:jc w:val="both"/>
        <w:rPr>
          <w:sz w:val="32"/>
          <w:szCs w:val="32"/>
        </w:rPr>
      </w:pPr>
    </w:p>
    <w:p w14:paraId="6DC439FD" w14:textId="77777777" w:rsidR="00F21049" w:rsidRDefault="00F21049" w:rsidP="00F21049">
      <w:pPr>
        <w:spacing w:line="360" w:lineRule="auto"/>
        <w:jc w:val="both"/>
        <w:rPr>
          <w:b/>
          <w:sz w:val="32"/>
          <w:szCs w:val="32"/>
        </w:rPr>
      </w:pPr>
    </w:p>
    <w:p w14:paraId="2007668F" w14:textId="77777777" w:rsidR="00F21049" w:rsidRDefault="00F21049" w:rsidP="00F21049">
      <w:pPr>
        <w:spacing w:line="360" w:lineRule="auto"/>
        <w:jc w:val="both"/>
        <w:rPr>
          <w:b/>
          <w:sz w:val="32"/>
          <w:szCs w:val="32"/>
        </w:rPr>
      </w:pPr>
    </w:p>
    <w:p w14:paraId="47AD6E56" w14:textId="77777777" w:rsidR="003C2336" w:rsidRDefault="003C2336" w:rsidP="003C2336">
      <w:pPr>
        <w:spacing w:line="360" w:lineRule="auto"/>
        <w:rPr>
          <w:b/>
          <w:sz w:val="32"/>
          <w:szCs w:val="32"/>
        </w:rPr>
      </w:pPr>
    </w:p>
    <w:p w14:paraId="3C58987A" w14:textId="2DDE470E" w:rsidR="003C2336" w:rsidRDefault="003C2336" w:rsidP="003C2336">
      <w:pPr>
        <w:spacing w:line="360" w:lineRule="auto"/>
        <w:rPr>
          <w:b/>
          <w:sz w:val="32"/>
          <w:szCs w:val="32"/>
        </w:rPr>
      </w:pPr>
      <w:r>
        <w:rPr>
          <w:b/>
          <w:sz w:val="32"/>
          <w:szCs w:val="32"/>
        </w:rPr>
        <w:br w:type="page"/>
      </w:r>
    </w:p>
    <w:p w14:paraId="2706945E" w14:textId="2362441F" w:rsidR="00F0155D" w:rsidRDefault="00BA18FD" w:rsidP="003C2336">
      <w:pPr>
        <w:spacing w:line="360" w:lineRule="auto"/>
        <w:jc w:val="center"/>
        <w:rPr>
          <w:b/>
          <w:sz w:val="32"/>
          <w:szCs w:val="32"/>
        </w:rPr>
      </w:pPr>
      <w:r>
        <w:rPr>
          <w:b/>
          <w:sz w:val="32"/>
          <w:szCs w:val="32"/>
        </w:rPr>
        <w:lastRenderedPageBreak/>
        <w:t>CHAPTER-10</w:t>
      </w:r>
    </w:p>
    <w:p w14:paraId="1926E1D7" w14:textId="77777777" w:rsidR="00F21049" w:rsidRDefault="00F0155D" w:rsidP="003C2336">
      <w:pPr>
        <w:tabs>
          <w:tab w:val="left" w:pos="975"/>
        </w:tabs>
        <w:spacing w:line="360" w:lineRule="auto"/>
        <w:jc w:val="center"/>
        <w:rPr>
          <w:b/>
          <w:sz w:val="32"/>
          <w:szCs w:val="32"/>
        </w:rPr>
      </w:pPr>
      <w:r>
        <w:rPr>
          <w:b/>
          <w:sz w:val="32"/>
          <w:szCs w:val="32"/>
        </w:rPr>
        <w:t>CONCLUSION</w:t>
      </w:r>
    </w:p>
    <w:p w14:paraId="2A1482ED" w14:textId="73775293" w:rsidR="00F21049" w:rsidRDefault="00067625" w:rsidP="00F07C33">
      <w:pPr>
        <w:tabs>
          <w:tab w:val="left" w:pos="975"/>
        </w:tabs>
        <w:spacing w:line="360" w:lineRule="auto"/>
        <w:jc w:val="both"/>
        <w:rPr>
          <w:color w:val="000000"/>
          <w:sz w:val="24"/>
          <w:szCs w:val="24"/>
        </w:rPr>
      </w:pPr>
      <w:r w:rsidRPr="00067625">
        <w:rPr>
          <w:color w:val="000000"/>
          <w:sz w:val="24"/>
          <w:szCs w:val="24"/>
        </w:rPr>
        <w:t>This research presented a comprehensive clinical analysis of coma patients, focusing on identifying the underlying causes, evaluating patient outcomes, and determining the factors influencing prognosis. The study aimed to provide accurate data-driven insights to aid in the early diagnosis and effective management of coma, which is critical for improving survival rates and patient outcomes.</w:t>
      </w:r>
      <w:r w:rsidR="00F21049" w:rsidRPr="00F21049">
        <w:rPr>
          <w:i/>
          <w:iCs/>
        </w:rPr>
        <w:t xml:space="preserve"> </w:t>
      </w:r>
      <w:r w:rsidR="00F21049" w:rsidRPr="00F21049">
        <w:rPr>
          <w:color w:val="000000"/>
          <w:sz w:val="24"/>
          <w:szCs w:val="24"/>
        </w:rPr>
        <w:t xml:space="preserve">This research </w:t>
      </w:r>
      <w:r w:rsidR="00F21049">
        <w:rPr>
          <w:i/>
          <w:iCs/>
          <w:color w:val="000000"/>
          <w:sz w:val="24"/>
          <w:szCs w:val="24"/>
        </w:rPr>
        <w:t xml:space="preserve">also </w:t>
      </w:r>
      <w:r w:rsidR="00F21049" w:rsidRPr="00F21049">
        <w:rPr>
          <w:color w:val="000000"/>
          <w:sz w:val="24"/>
          <w:szCs w:val="24"/>
        </w:rPr>
        <w:t xml:space="preserve">presented a clinical study and analysis of coma patients, aiming to understand the demographic distribution, etiological factors, and outcomes associated with different types of </w:t>
      </w:r>
      <w:proofErr w:type="gramStart"/>
      <w:r w:rsidR="00F21049" w:rsidRPr="00F21049">
        <w:rPr>
          <w:color w:val="000000"/>
          <w:sz w:val="24"/>
          <w:szCs w:val="24"/>
        </w:rPr>
        <w:t>coma</w:t>
      </w:r>
      <w:proofErr w:type="gramEnd"/>
      <w:r w:rsidR="00F07C33">
        <w:rPr>
          <w:color w:val="000000"/>
          <w:sz w:val="24"/>
          <w:szCs w:val="24"/>
        </w:rPr>
        <w:t>.</w:t>
      </w:r>
    </w:p>
    <w:p w14:paraId="181850EB" w14:textId="77777777" w:rsidR="00B67501" w:rsidRDefault="00B67501" w:rsidP="00F07C33">
      <w:pPr>
        <w:tabs>
          <w:tab w:val="left" w:pos="975"/>
        </w:tabs>
        <w:spacing w:line="360" w:lineRule="auto"/>
        <w:jc w:val="both"/>
        <w:rPr>
          <w:color w:val="000000"/>
          <w:sz w:val="24"/>
          <w:szCs w:val="24"/>
        </w:rPr>
      </w:pPr>
    </w:p>
    <w:p w14:paraId="4B79B815" w14:textId="3D446435" w:rsidR="000321E2" w:rsidRPr="000321E2" w:rsidRDefault="00F07C33" w:rsidP="001160B8">
      <w:pPr>
        <w:pStyle w:val="ListParagraph"/>
        <w:numPr>
          <w:ilvl w:val="1"/>
          <w:numId w:val="36"/>
        </w:numPr>
        <w:tabs>
          <w:tab w:val="left" w:pos="975"/>
        </w:tabs>
        <w:spacing w:line="360" w:lineRule="auto"/>
        <w:jc w:val="both"/>
        <w:rPr>
          <w:rStyle w:val="Strong"/>
          <w:bCs w:val="0"/>
          <w:color w:val="000000"/>
          <w:sz w:val="28"/>
          <w:szCs w:val="28"/>
        </w:rPr>
      </w:pPr>
      <w:r>
        <w:rPr>
          <w:rStyle w:val="Strong"/>
          <w:bCs w:val="0"/>
          <w:color w:val="000000"/>
          <w:sz w:val="28"/>
          <w:szCs w:val="28"/>
        </w:rPr>
        <w:t xml:space="preserve"> </w:t>
      </w:r>
      <w:r w:rsidR="00194299" w:rsidRPr="000321E2">
        <w:rPr>
          <w:rStyle w:val="Strong"/>
          <w:bCs w:val="0"/>
          <w:color w:val="000000"/>
          <w:sz w:val="28"/>
          <w:szCs w:val="28"/>
        </w:rPr>
        <w:t>Summary of the Research</w:t>
      </w:r>
    </w:p>
    <w:p w14:paraId="2447A0A7" w14:textId="77777777" w:rsidR="000321E2" w:rsidRDefault="00F21049" w:rsidP="00F07C33">
      <w:pPr>
        <w:tabs>
          <w:tab w:val="left" w:pos="975"/>
        </w:tabs>
        <w:spacing w:line="360" w:lineRule="auto"/>
        <w:jc w:val="both"/>
        <w:rPr>
          <w:color w:val="000000"/>
          <w:sz w:val="24"/>
          <w:szCs w:val="24"/>
          <w:lang w:val="en-IN"/>
        </w:rPr>
      </w:pPr>
      <w:r w:rsidRPr="00F21049">
        <w:rPr>
          <w:color w:val="000000"/>
          <w:sz w:val="24"/>
          <w:szCs w:val="24"/>
          <w:lang w:val="en-IN"/>
        </w:rPr>
        <w:t>The study began by addressing the challenges in coma diagnosis and management, particularly the variability in patient presentation and outcomes based on the underlying cause. Traditional methods often rely heavily on clinical judgment and lack standardized outcome prediction tools. The present study analyzed 80 cases of coma admitted to the tertiary care hospital.</w:t>
      </w:r>
    </w:p>
    <w:p w14:paraId="1508BD7C" w14:textId="77777777" w:rsidR="000321E2" w:rsidRDefault="00F21049" w:rsidP="001160B8">
      <w:pPr>
        <w:pStyle w:val="ListParagraph"/>
        <w:numPr>
          <w:ilvl w:val="0"/>
          <w:numId w:val="32"/>
        </w:numPr>
        <w:tabs>
          <w:tab w:val="left" w:pos="975"/>
        </w:tabs>
        <w:spacing w:line="360" w:lineRule="auto"/>
        <w:jc w:val="both"/>
        <w:rPr>
          <w:color w:val="000000"/>
          <w:sz w:val="24"/>
          <w:szCs w:val="24"/>
          <w:lang w:val="en-IN"/>
        </w:rPr>
      </w:pPr>
      <w:r w:rsidRPr="000321E2">
        <w:rPr>
          <w:color w:val="000000"/>
          <w:sz w:val="24"/>
          <w:szCs w:val="24"/>
          <w:lang w:val="en-IN"/>
        </w:rPr>
        <w:t>Metabolic causes were identified as the most common etiology, accounting for 32.5% of cases, followed by structural causes (30%) and infections (22.5%).</w:t>
      </w:r>
    </w:p>
    <w:p w14:paraId="4BD3C4BF" w14:textId="77777777" w:rsidR="000321E2" w:rsidRDefault="000321E2" w:rsidP="001160B8">
      <w:pPr>
        <w:pStyle w:val="ListParagraph"/>
        <w:numPr>
          <w:ilvl w:val="0"/>
          <w:numId w:val="32"/>
        </w:numPr>
        <w:tabs>
          <w:tab w:val="left" w:pos="975"/>
        </w:tabs>
        <w:spacing w:line="360" w:lineRule="auto"/>
        <w:jc w:val="both"/>
        <w:rPr>
          <w:color w:val="000000"/>
          <w:sz w:val="24"/>
          <w:szCs w:val="24"/>
          <w:lang w:val="en-IN"/>
        </w:rPr>
      </w:pPr>
      <w:r w:rsidRPr="000321E2">
        <w:rPr>
          <w:color w:val="000000"/>
          <w:sz w:val="24"/>
          <w:szCs w:val="24"/>
          <w:lang w:val="en-IN"/>
        </w:rPr>
        <w:t>The patient population was predominantly male (60%), with the highest incidence in the 41-50 age group (31.25%).</w:t>
      </w:r>
    </w:p>
    <w:p w14:paraId="1F940C89" w14:textId="77777777" w:rsidR="000321E2" w:rsidRDefault="000321E2" w:rsidP="001160B8">
      <w:pPr>
        <w:pStyle w:val="ListParagraph"/>
        <w:numPr>
          <w:ilvl w:val="0"/>
          <w:numId w:val="32"/>
        </w:numPr>
        <w:tabs>
          <w:tab w:val="left" w:pos="975"/>
        </w:tabs>
        <w:spacing w:line="360" w:lineRule="auto"/>
        <w:jc w:val="both"/>
        <w:rPr>
          <w:color w:val="000000"/>
          <w:sz w:val="24"/>
          <w:szCs w:val="24"/>
          <w:lang w:val="en-IN"/>
        </w:rPr>
      </w:pPr>
      <w:r w:rsidRPr="000321E2">
        <w:rPr>
          <w:color w:val="000000"/>
          <w:sz w:val="24"/>
          <w:szCs w:val="24"/>
          <w:lang w:val="en-IN"/>
        </w:rPr>
        <w:t>Mortality rates were significant, with an overall death rate of 35%, highlighting the critical nature of timely diagnosis and treatment.</w:t>
      </w:r>
    </w:p>
    <w:p w14:paraId="4FA69EFA" w14:textId="77777777" w:rsidR="000321E2" w:rsidRDefault="000321E2" w:rsidP="001160B8">
      <w:pPr>
        <w:pStyle w:val="ListParagraph"/>
        <w:numPr>
          <w:ilvl w:val="0"/>
          <w:numId w:val="32"/>
        </w:numPr>
        <w:tabs>
          <w:tab w:val="left" w:pos="975"/>
        </w:tabs>
        <w:spacing w:line="360" w:lineRule="auto"/>
        <w:jc w:val="both"/>
        <w:rPr>
          <w:color w:val="000000"/>
          <w:sz w:val="24"/>
          <w:szCs w:val="24"/>
          <w:lang w:val="en-IN"/>
        </w:rPr>
      </w:pPr>
      <w:r w:rsidRPr="000321E2">
        <w:rPr>
          <w:color w:val="000000"/>
          <w:sz w:val="24"/>
          <w:szCs w:val="24"/>
          <w:lang w:val="en-IN"/>
        </w:rPr>
        <w:t>Patients with metabolic coma had better survival outcomes (80%) compared to those with structural causes. Early intervention was consistently associated with improved recovery rates.</w:t>
      </w:r>
    </w:p>
    <w:p w14:paraId="271EE101" w14:textId="77777777" w:rsidR="00B67501" w:rsidRDefault="00B67501" w:rsidP="00B67501">
      <w:pPr>
        <w:pStyle w:val="ListParagraph"/>
        <w:tabs>
          <w:tab w:val="left" w:pos="975"/>
        </w:tabs>
        <w:spacing w:line="360" w:lineRule="auto"/>
        <w:ind w:left="720" w:firstLine="0"/>
        <w:jc w:val="both"/>
        <w:rPr>
          <w:color w:val="000000"/>
          <w:sz w:val="24"/>
          <w:szCs w:val="24"/>
          <w:lang w:val="en-IN"/>
        </w:rPr>
      </w:pPr>
    </w:p>
    <w:p w14:paraId="652511B1" w14:textId="03C51BBA" w:rsidR="000321E2" w:rsidRDefault="00F07C33" w:rsidP="001160B8">
      <w:pPr>
        <w:pStyle w:val="ListParagraph"/>
        <w:numPr>
          <w:ilvl w:val="1"/>
          <w:numId w:val="36"/>
        </w:numPr>
        <w:tabs>
          <w:tab w:val="left" w:pos="975"/>
        </w:tabs>
        <w:spacing w:line="360" w:lineRule="auto"/>
        <w:jc w:val="both"/>
        <w:rPr>
          <w:rStyle w:val="Strong"/>
          <w:bCs w:val="0"/>
          <w:color w:val="000000"/>
          <w:sz w:val="28"/>
          <w:szCs w:val="28"/>
        </w:rPr>
      </w:pPr>
      <w:r>
        <w:rPr>
          <w:rStyle w:val="Strong"/>
          <w:bCs w:val="0"/>
          <w:color w:val="000000"/>
          <w:sz w:val="28"/>
          <w:szCs w:val="28"/>
        </w:rPr>
        <w:t xml:space="preserve"> </w:t>
      </w:r>
      <w:r w:rsidR="000321E2" w:rsidRPr="000321E2">
        <w:rPr>
          <w:rStyle w:val="Strong"/>
          <w:bCs w:val="0"/>
          <w:color w:val="000000"/>
          <w:sz w:val="28"/>
          <w:szCs w:val="28"/>
        </w:rPr>
        <w:t>Key Findings</w:t>
      </w:r>
    </w:p>
    <w:p w14:paraId="5118AA2B" w14:textId="77777777" w:rsidR="000321E2" w:rsidRDefault="000321E2" w:rsidP="00F07C33">
      <w:pPr>
        <w:tabs>
          <w:tab w:val="left" w:pos="975"/>
        </w:tabs>
        <w:spacing w:line="360" w:lineRule="auto"/>
        <w:jc w:val="both"/>
        <w:rPr>
          <w:rFonts w:eastAsiaTheme="majorEastAsia"/>
          <w:color w:val="000000"/>
          <w:sz w:val="24"/>
          <w:szCs w:val="24"/>
          <w:lang w:val="en-IN"/>
        </w:rPr>
      </w:pPr>
      <w:r w:rsidRPr="000321E2">
        <w:rPr>
          <w:rFonts w:eastAsiaTheme="majorEastAsia"/>
          <w:color w:val="000000"/>
          <w:sz w:val="24"/>
          <w:szCs w:val="24"/>
          <w:lang w:val="en-IN"/>
        </w:rPr>
        <w:t>The key findings of the research include:</w:t>
      </w:r>
    </w:p>
    <w:p w14:paraId="7AADC623" w14:textId="77777777" w:rsidR="000321E2" w:rsidRPr="003C2336" w:rsidRDefault="000321E2" w:rsidP="001160B8">
      <w:pPr>
        <w:pStyle w:val="ListParagraph"/>
        <w:numPr>
          <w:ilvl w:val="0"/>
          <w:numId w:val="33"/>
        </w:numPr>
        <w:tabs>
          <w:tab w:val="left" w:pos="975"/>
        </w:tabs>
        <w:spacing w:line="360" w:lineRule="auto"/>
        <w:jc w:val="both"/>
        <w:rPr>
          <w:color w:val="000000"/>
          <w:sz w:val="28"/>
          <w:szCs w:val="28"/>
        </w:rPr>
      </w:pPr>
      <w:r w:rsidRPr="003C2336">
        <w:rPr>
          <w:rFonts w:eastAsiaTheme="majorEastAsia"/>
          <w:color w:val="000000"/>
          <w:sz w:val="24"/>
          <w:szCs w:val="24"/>
          <w:lang w:val="en-IN"/>
        </w:rPr>
        <w:t>Metabolic Predominance: Metabolic coma was the leading cause in the study, demonstrating better outcomes and emphasizing the need for prompt correction of metabolic derangements.</w:t>
      </w:r>
    </w:p>
    <w:p w14:paraId="6A9F9A9D" w14:textId="77777777" w:rsidR="000321E2" w:rsidRPr="003C2336" w:rsidRDefault="000321E2" w:rsidP="001160B8">
      <w:pPr>
        <w:pStyle w:val="ListParagraph"/>
        <w:numPr>
          <w:ilvl w:val="0"/>
          <w:numId w:val="33"/>
        </w:numPr>
        <w:tabs>
          <w:tab w:val="left" w:pos="975"/>
        </w:tabs>
        <w:spacing w:line="360" w:lineRule="auto"/>
        <w:jc w:val="both"/>
        <w:rPr>
          <w:color w:val="000000"/>
          <w:sz w:val="28"/>
          <w:szCs w:val="28"/>
        </w:rPr>
      </w:pPr>
      <w:r w:rsidRPr="003C2336">
        <w:rPr>
          <w:rFonts w:eastAsiaTheme="majorEastAsia"/>
          <w:color w:val="000000"/>
          <w:sz w:val="24"/>
          <w:szCs w:val="24"/>
          <w:lang w:val="en-IN"/>
        </w:rPr>
        <w:t>Age and Gender Patterns: Middle-aged males were more frequently affected, suggesting demographic patterns that can aid in early suspicion and triage.</w:t>
      </w:r>
    </w:p>
    <w:p w14:paraId="75C84B6C" w14:textId="77777777" w:rsidR="00F07C33" w:rsidRPr="003C2336" w:rsidRDefault="00F07C33" w:rsidP="001160B8">
      <w:pPr>
        <w:pStyle w:val="Heading4"/>
        <w:numPr>
          <w:ilvl w:val="0"/>
          <w:numId w:val="33"/>
        </w:numPr>
        <w:spacing w:line="360" w:lineRule="auto"/>
        <w:jc w:val="both"/>
        <w:rPr>
          <w:rFonts w:ascii="Times New Roman" w:hAnsi="Times New Roman" w:cs="Times New Roman"/>
          <w:i w:val="0"/>
          <w:iCs w:val="0"/>
          <w:color w:val="000000"/>
          <w:sz w:val="24"/>
          <w:szCs w:val="24"/>
          <w:lang w:val="en-IN"/>
        </w:rPr>
      </w:pPr>
      <w:r w:rsidRPr="003C2336">
        <w:rPr>
          <w:rFonts w:ascii="Times New Roman" w:hAnsi="Times New Roman" w:cs="Times New Roman"/>
          <w:i w:val="0"/>
          <w:iCs w:val="0"/>
          <w:color w:val="000000"/>
          <w:sz w:val="24"/>
          <w:szCs w:val="24"/>
        </w:rPr>
        <w:lastRenderedPageBreak/>
        <w:t>High Mortality Rates: The overall mortality rate was significant at 35%, particularly among those with structural brain damage.</w:t>
      </w:r>
    </w:p>
    <w:p w14:paraId="23C49190" w14:textId="33F915DB" w:rsidR="000321E2" w:rsidRPr="003C2336" w:rsidRDefault="000321E2" w:rsidP="001160B8">
      <w:pPr>
        <w:pStyle w:val="Heading4"/>
        <w:numPr>
          <w:ilvl w:val="0"/>
          <w:numId w:val="33"/>
        </w:numPr>
        <w:spacing w:line="360" w:lineRule="auto"/>
        <w:jc w:val="both"/>
        <w:rPr>
          <w:rFonts w:ascii="Times New Roman" w:hAnsi="Times New Roman" w:cs="Times New Roman"/>
          <w:i w:val="0"/>
          <w:iCs w:val="0"/>
          <w:color w:val="000000"/>
          <w:sz w:val="24"/>
          <w:szCs w:val="24"/>
          <w:lang w:val="en-IN"/>
        </w:rPr>
      </w:pPr>
      <w:r w:rsidRPr="003C2336">
        <w:rPr>
          <w:rFonts w:ascii="Times New Roman" w:hAnsi="Times New Roman" w:cs="Times New Roman"/>
          <w:i w:val="0"/>
          <w:iCs w:val="0"/>
          <w:color w:val="000000"/>
          <w:sz w:val="24"/>
          <w:szCs w:val="24"/>
          <w:lang w:val="en-IN"/>
        </w:rPr>
        <w:t>Outcome Disparity: Mortality was notably higher in structural coma cases, underscoring the severity of neurological damage in such patients.</w:t>
      </w:r>
    </w:p>
    <w:p w14:paraId="4A69E4F9" w14:textId="3987B081" w:rsidR="000321E2" w:rsidRDefault="000321E2" w:rsidP="001160B8">
      <w:pPr>
        <w:pStyle w:val="Heading4"/>
        <w:numPr>
          <w:ilvl w:val="0"/>
          <w:numId w:val="33"/>
        </w:numPr>
        <w:spacing w:line="360" w:lineRule="auto"/>
        <w:jc w:val="both"/>
        <w:rPr>
          <w:rFonts w:ascii="Times New Roman" w:hAnsi="Times New Roman" w:cs="Times New Roman"/>
          <w:i w:val="0"/>
          <w:iCs w:val="0"/>
          <w:color w:val="000000"/>
          <w:sz w:val="24"/>
          <w:szCs w:val="24"/>
          <w:lang w:val="en-IN"/>
        </w:rPr>
      </w:pPr>
      <w:r w:rsidRPr="003C2336">
        <w:rPr>
          <w:rFonts w:ascii="Times New Roman" w:hAnsi="Times New Roman" w:cs="Times New Roman"/>
          <w:i w:val="0"/>
          <w:iCs w:val="0"/>
          <w:color w:val="000000"/>
          <w:sz w:val="24"/>
          <w:szCs w:val="24"/>
          <w:lang w:val="en-IN"/>
        </w:rPr>
        <w:t>Importance of Early Management: Early medical intervention significantly improved survival and reduced complications, reinforcing the role of rapid diagnostic and treatment protocols.</w:t>
      </w:r>
    </w:p>
    <w:p w14:paraId="4F988C5E" w14:textId="77777777" w:rsidR="00B67501" w:rsidRPr="00B67501" w:rsidRDefault="00B67501" w:rsidP="00B67501">
      <w:pPr>
        <w:rPr>
          <w:lang w:val="en-IN"/>
        </w:rPr>
      </w:pPr>
    </w:p>
    <w:p w14:paraId="7E7554E1" w14:textId="77777777" w:rsidR="00F21049" w:rsidRPr="00F21049" w:rsidRDefault="00F21049" w:rsidP="00F07C33">
      <w:pPr>
        <w:pStyle w:val="Heading4"/>
        <w:spacing w:line="360" w:lineRule="auto"/>
        <w:jc w:val="both"/>
        <w:rPr>
          <w:rFonts w:ascii="Times New Roman" w:hAnsi="Times New Roman" w:cs="Times New Roman"/>
          <w:b/>
          <w:bCs/>
          <w:i w:val="0"/>
          <w:iCs w:val="0"/>
          <w:color w:val="000000"/>
          <w:sz w:val="28"/>
          <w:szCs w:val="28"/>
          <w:lang w:val="en-IN"/>
        </w:rPr>
      </w:pPr>
      <w:r w:rsidRPr="00F21049">
        <w:rPr>
          <w:rFonts w:ascii="Times New Roman" w:hAnsi="Times New Roman" w:cs="Times New Roman"/>
          <w:b/>
          <w:bCs/>
          <w:i w:val="0"/>
          <w:iCs w:val="0"/>
          <w:color w:val="000000"/>
          <w:sz w:val="28"/>
          <w:szCs w:val="28"/>
          <w:lang w:val="en-IN"/>
        </w:rPr>
        <w:t>10.3 Contributions of the Research</w:t>
      </w:r>
    </w:p>
    <w:p w14:paraId="76463425" w14:textId="77777777" w:rsidR="00F21049" w:rsidRPr="00F21049" w:rsidRDefault="00F21049" w:rsidP="00F07C33">
      <w:pPr>
        <w:pStyle w:val="Heading4"/>
        <w:spacing w:line="360" w:lineRule="auto"/>
        <w:jc w:val="both"/>
        <w:rPr>
          <w:rFonts w:ascii="Times New Roman" w:hAnsi="Times New Roman" w:cs="Times New Roman"/>
          <w:i w:val="0"/>
          <w:iCs w:val="0"/>
          <w:color w:val="000000"/>
          <w:sz w:val="24"/>
          <w:szCs w:val="24"/>
          <w:lang w:val="en-IN"/>
        </w:rPr>
      </w:pPr>
      <w:r w:rsidRPr="00F21049">
        <w:rPr>
          <w:rFonts w:ascii="Times New Roman" w:hAnsi="Times New Roman" w:cs="Times New Roman"/>
          <w:i w:val="0"/>
          <w:iCs w:val="0"/>
          <w:color w:val="000000"/>
          <w:sz w:val="24"/>
          <w:szCs w:val="24"/>
          <w:lang w:val="en-IN"/>
        </w:rPr>
        <w:t>The research made several important contributions to the field of coma management and critical care:</w:t>
      </w:r>
    </w:p>
    <w:p w14:paraId="7E4B6BBE" w14:textId="77777777" w:rsidR="00F21049" w:rsidRPr="003C2336" w:rsidRDefault="00F21049" w:rsidP="001160B8">
      <w:pPr>
        <w:pStyle w:val="Heading4"/>
        <w:numPr>
          <w:ilvl w:val="0"/>
          <w:numId w:val="34"/>
        </w:numPr>
        <w:spacing w:line="360" w:lineRule="auto"/>
        <w:jc w:val="both"/>
        <w:rPr>
          <w:rFonts w:ascii="Times New Roman" w:hAnsi="Times New Roman" w:cs="Times New Roman"/>
          <w:i w:val="0"/>
          <w:iCs w:val="0"/>
          <w:color w:val="000000"/>
          <w:sz w:val="24"/>
          <w:szCs w:val="24"/>
          <w:lang w:val="en-IN"/>
        </w:rPr>
      </w:pPr>
      <w:r w:rsidRPr="003C2336">
        <w:rPr>
          <w:rFonts w:ascii="Times New Roman" w:hAnsi="Times New Roman" w:cs="Times New Roman"/>
          <w:i w:val="0"/>
          <w:iCs w:val="0"/>
          <w:color w:val="000000"/>
          <w:sz w:val="24"/>
          <w:szCs w:val="24"/>
          <w:lang w:val="en-IN"/>
        </w:rPr>
        <w:t>Etiological Profiling: The study provides a clear profile of the causes of coma in the patient population, aiding clinicians in tailoring diagnostic workups based on prevalent etiologies.</w:t>
      </w:r>
    </w:p>
    <w:p w14:paraId="2E71656A" w14:textId="77777777" w:rsidR="00F21049" w:rsidRPr="003C2336" w:rsidRDefault="00F21049" w:rsidP="001160B8">
      <w:pPr>
        <w:pStyle w:val="Heading4"/>
        <w:numPr>
          <w:ilvl w:val="0"/>
          <w:numId w:val="34"/>
        </w:numPr>
        <w:spacing w:line="360" w:lineRule="auto"/>
        <w:jc w:val="both"/>
        <w:rPr>
          <w:rFonts w:ascii="Times New Roman" w:hAnsi="Times New Roman" w:cs="Times New Roman"/>
          <w:i w:val="0"/>
          <w:iCs w:val="0"/>
          <w:color w:val="000000"/>
          <w:sz w:val="24"/>
          <w:szCs w:val="24"/>
          <w:lang w:val="en-IN"/>
        </w:rPr>
      </w:pPr>
      <w:r w:rsidRPr="003C2336">
        <w:rPr>
          <w:rFonts w:ascii="Times New Roman" w:hAnsi="Times New Roman" w:cs="Times New Roman"/>
          <w:i w:val="0"/>
          <w:iCs w:val="0"/>
          <w:color w:val="000000"/>
          <w:sz w:val="24"/>
          <w:szCs w:val="24"/>
          <w:lang w:val="en-IN"/>
        </w:rPr>
        <w:t>Outcome Benchmarking: By documenting mortality and recovery rates, the research sets benchmarks for evaluating patient outcomes in future clinical settings.</w:t>
      </w:r>
    </w:p>
    <w:p w14:paraId="4F4C640E" w14:textId="77777777" w:rsidR="00F21049" w:rsidRPr="003C2336" w:rsidRDefault="00F21049" w:rsidP="001160B8">
      <w:pPr>
        <w:pStyle w:val="Heading4"/>
        <w:numPr>
          <w:ilvl w:val="0"/>
          <w:numId w:val="34"/>
        </w:numPr>
        <w:spacing w:line="360" w:lineRule="auto"/>
        <w:jc w:val="both"/>
        <w:rPr>
          <w:rFonts w:ascii="Times New Roman" w:hAnsi="Times New Roman" w:cs="Times New Roman"/>
          <w:i w:val="0"/>
          <w:iCs w:val="0"/>
          <w:color w:val="000000"/>
          <w:sz w:val="24"/>
          <w:szCs w:val="24"/>
          <w:lang w:val="en-IN"/>
        </w:rPr>
      </w:pPr>
      <w:r w:rsidRPr="003C2336">
        <w:rPr>
          <w:rFonts w:ascii="Times New Roman" w:hAnsi="Times New Roman" w:cs="Times New Roman"/>
          <w:i w:val="0"/>
          <w:iCs w:val="0"/>
          <w:color w:val="000000"/>
          <w:sz w:val="24"/>
          <w:szCs w:val="24"/>
          <w:lang w:val="en-IN"/>
        </w:rPr>
        <w:t>Emphasis on Timely Care: The findings highlight the life-saving impact of early diagnosis and treatment, supporting the need for efficient emergency care protocols for coma patients.</w:t>
      </w:r>
    </w:p>
    <w:p w14:paraId="40A7510A" w14:textId="77777777" w:rsidR="00F21049" w:rsidRDefault="00F21049" w:rsidP="001160B8">
      <w:pPr>
        <w:pStyle w:val="Heading4"/>
        <w:numPr>
          <w:ilvl w:val="0"/>
          <w:numId w:val="34"/>
        </w:numPr>
        <w:spacing w:line="360" w:lineRule="auto"/>
        <w:jc w:val="both"/>
        <w:rPr>
          <w:rFonts w:ascii="Times New Roman" w:hAnsi="Times New Roman" w:cs="Times New Roman"/>
          <w:i w:val="0"/>
          <w:iCs w:val="0"/>
          <w:color w:val="000000"/>
          <w:sz w:val="24"/>
          <w:szCs w:val="24"/>
          <w:lang w:val="en-IN"/>
        </w:rPr>
      </w:pPr>
      <w:r w:rsidRPr="003C2336">
        <w:rPr>
          <w:rFonts w:ascii="Times New Roman" w:hAnsi="Times New Roman" w:cs="Times New Roman"/>
          <w:i w:val="0"/>
          <w:iCs w:val="0"/>
          <w:color w:val="000000"/>
          <w:sz w:val="24"/>
          <w:szCs w:val="24"/>
          <w:lang w:val="en-IN"/>
        </w:rPr>
        <w:t>Foundation for Future Research: The study lays the groundwork for larger multicenter trials and advanced prognostic model development that could enhance coma care standards.</w:t>
      </w:r>
    </w:p>
    <w:p w14:paraId="04838700" w14:textId="77777777" w:rsidR="00B67501" w:rsidRPr="00B67501" w:rsidRDefault="00B67501" w:rsidP="00B67501">
      <w:pPr>
        <w:rPr>
          <w:lang w:val="en-IN"/>
        </w:rPr>
      </w:pPr>
    </w:p>
    <w:p w14:paraId="4365234B" w14:textId="77777777" w:rsidR="00194299" w:rsidRPr="00265FEC" w:rsidRDefault="00194299" w:rsidP="00F07C33">
      <w:pPr>
        <w:pStyle w:val="Heading4"/>
        <w:spacing w:line="360" w:lineRule="auto"/>
        <w:jc w:val="both"/>
        <w:rPr>
          <w:rFonts w:ascii="Times New Roman" w:hAnsi="Times New Roman" w:cs="Times New Roman"/>
          <w:bCs/>
          <w:i w:val="0"/>
          <w:iCs w:val="0"/>
          <w:color w:val="000000"/>
          <w:sz w:val="28"/>
          <w:szCs w:val="28"/>
        </w:rPr>
      </w:pPr>
      <w:r w:rsidRPr="00265FEC">
        <w:rPr>
          <w:rStyle w:val="Strong"/>
          <w:rFonts w:ascii="Times New Roman" w:hAnsi="Times New Roman" w:cs="Times New Roman"/>
          <w:bCs w:val="0"/>
          <w:i w:val="0"/>
          <w:iCs w:val="0"/>
          <w:color w:val="000000"/>
          <w:sz w:val="28"/>
          <w:szCs w:val="28"/>
        </w:rPr>
        <w:t>10.4 Limitations and Areas for Future Work</w:t>
      </w:r>
    </w:p>
    <w:p w14:paraId="4F769B3F" w14:textId="77777777" w:rsidR="00F21049" w:rsidRPr="00F21049" w:rsidRDefault="00F21049" w:rsidP="00F07C33">
      <w:pPr>
        <w:tabs>
          <w:tab w:val="left" w:pos="975"/>
        </w:tabs>
        <w:spacing w:line="360" w:lineRule="auto"/>
        <w:jc w:val="both"/>
        <w:rPr>
          <w:color w:val="000000"/>
          <w:sz w:val="24"/>
          <w:szCs w:val="24"/>
          <w:lang w:val="en-IN"/>
        </w:rPr>
      </w:pPr>
      <w:r w:rsidRPr="00F21049">
        <w:rPr>
          <w:color w:val="000000"/>
          <w:sz w:val="24"/>
          <w:szCs w:val="24"/>
          <w:lang w:val="en-IN"/>
        </w:rPr>
        <w:t>While the present study yielded valuable insights, several limitations and areas for future research were identified:</w:t>
      </w:r>
    </w:p>
    <w:p w14:paraId="142EA126" w14:textId="77777777" w:rsidR="00F21049" w:rsidRPr="003C2336" w:rsidRDefault="00F21049" w:rsidP="001160B8">
      <w:pPr>
        <w:numPr>
          <w:ilvl w:val="0"/>
          <w:numId w:val="35"/>
        </w:numPr>
        <w:tabs>
          <w:tab w:val="left" w:pos="975"/>
        </w:tabs>
        <w:spacing w:line="360" w:lineRule="auto"/>
        <w:jc w:val="both"/>
        <w:rPr>
          <w:color w:val="000000"/>
          <w:sz w:val="24"/>
          <w:szCs w:val="24"/>
          <w:lang w:val="en-IN"/>
        </w:rPr>
      </w:pPr>
      <w:r w:rsidRPr="003C2336">
        <w:rPr>
          <w:color w:val="000000"/>
          <w:sz w:val="24"/>
          <w:szCs w:val="24"/>
          <w:lang w:val="en-IN"/>
        </w:rPr>
        <w:t>Sample Size Limitation: The study was conducted on a relatively small cohort (80 patients). Expanding the sample size would improve the statistical power and generalizability of the findings.</w:t>
      </w:r>
    </w:p>
    <w:p w14:paraId="5BE8D970" w14:textId="77777777" w:rsidR="00F21049" w:rsidRPr="003C2336" w:rsidRDefault="00F21049" w:rsidP="001160B8">
      <w:pPr>
        <w:numPr>
          <w:ilvl w:val="0"/>
          <w:numId w:val="35"/>
        </w:numPr>
        <w:tabs>
          <w:tab w:val="left" w:pos="975"/>
        </w:tabs>
        <w:spacing w:line="360" w:lineRule="auto"/>
        <w:jc w:val="both"/>
        <w:rPr>
          <w:color w:val="000000"/>
          <w:sz w:val="24"/>
          <w:szCs w:val="24"/>
          <w:lang w:val="en-IN"/>
        </w:rPr>
      </w:pPr>
      <w:r w:rsidRPr="003C2336">
        <w:rPr>
          <w:color w:val="000000"/>
          <w:sz w:val="24"/>
          <w:szCs w:val="24"/>
          <w:lang w:val="en-IN"/>
        </w:rPr>
        <w:t>Single-Center Study: Conducted in a single tertiary care hospital, the results may not reflect regional variations. Multicenter studies are needed for broader applicability.</w:t>
      </w:r>
    </w:p>
    <w:p w14:paraId="0EEA8518" w14:textId="77777777" w:rsidR="00F21049" w:rsidRPr="003C2336" w:rsidRDefault="00F21049" w:rsidP="001160B8">
      <w:pPr>
        <w:numPr>
          <w:ilvl w:val="0"/>
          <w:numId w:val="35"/>
        </w:numPr>
        <w:tabs>
          <w:tab w:val="left" w:pos="975"/>
        </w:tabs>
        <w:spacing w:line="360" w:lineRule="auto"/>
        <w:jc w:val="both"/>
        <w:rPr>
          <w:color w:val="000000"/>
          <w:sz w:val="24"/>
          <w:szCs w:val="24"/>
          <w:lang w:val="en-IN"/>
        </w:rPr>
      </w:pPr>
      <w:r w:rsidRPr="003C2336">
        <w:rPr>
          <w:color w:val="000000"/>
          <w:sz w:val="24"/>
          <w:szCs w:val="24"/>
          <w:lang w:val="en-IN"/>
        </w:rPr>
        <w:t>Lack of Advanced Diagnostics: Future work could incorporate neuroimaging and electrophysiological monitoring tools to refine etiological classification and outcome prediction.</w:t>
      </w:r>
    </w:p>
    <w:p w14:paraId="5600904E" w14:textId="77777777" w:rsidR="00F21049" w:rsidRPr="003C2336" w:rsidRDefault="00F21049" w:rsidP="001160B8">
      <w:pPr>
        <w:numPr>
          <w:ilvl w:val="0"/>
          <w:numId w:val="35"/>
        </w:numPr>
        <w:tabs>
          <w:tab w:val="left" w:pos="975"/>
        </w:tabs>
        <w:spacing w:line="360" w:lineRule="auto"/>
        <w:jc w:val="both"/>
        <w:rPr>
          <w:color w:val="000000"/>
          <w:sz w:val="24"/>
          <w:szCs w:val="24"/>
          <w:lang w:val="en-IN"/>
        </w:rPr>
      </w:pPr>
      <w:r w:rsidRPr="003C2336">
        <w:rPr>
          <w:color w:val="000000"/>
          <w:sz w:val="24"/>
          <w:szCs w:val="24"/>
          <w:lang w:val="en-IN"/>
        </w:rPr>
        <w:lastRenderedPageBreak/>
        <w:t>Long-Term Outcome Data: The study focused on in-hospital outcomes. Future research should include long-term follow-up to assess the recovery trajectory and quality of life in coma survivors.</w:t>
      </w:r>
    </w:p>
    <w:p w14:paraId="47C04260" w14:textId="1CF3D8A6" w:rsidR="000321E2" w:rsidRPr="003C2336" w:rsidRDefault="00F07C33" w:rsidP="001160B8">
      <w:pPr>
        <w:widowControl/>
        <w:numPr>
          <w:ilvl w:val="0"/>
          <w:numId w:val="35"/>
        </w:numPr>
        <w:autoSpaceDE/>
        <w:autoSpaceDN/>
        <w:spacing w:before="100" w:beforeAutospacing="1" w:after="100" w:afterAutospacing="1"/>
        <w:jc w:val="both"/>
        <w:rPr>
          <w:color w:val="000000"/>
          <w:sz w:val="24"/>
          <w:szCs w:val="24"/>
          <w:lang w:val="en-IN"/>
        </w:rPr>
      </w:pPr>
      <w:r w:rsidRPr="003C2336">
        <w:rPr>
          <w:sz w:val="24"/>
          <w:szCs w:val="24"/>
          <w:lang w:eastAsia="en-GB"/>
        </w:rPr>
        <w:t>Potential for Multi-Modal Research: Future studies could explore combining clinical data with imaging and laboratory biomarkers to develop predictive models for coma outcomes.</w:t>
      </w:r>
    </w:p>
    <w:p w14:paraId="6C2ADD50" w14:textId="77777777" w:rsidR="00194299" w:rsidRPr="003C2336" w:rsidRDefault="00194299" w:rsidP="001526A7">
      <w:pPr>
        <w:tabs>
          <w:tab w:val="left" w:pos="975"/>
        </w:tabs>
        <w:spacing w:line="360" w:lineRule="auto"/>
        <w:jc w:val="both"/>
        <w:rPr>
          <w:sz w:val="24"/>
          <w:szCs w:val="24"/>
        </w:rPr>
      </w:pPr>
    </w:p>
    <w:p w14:paraId="43CCEB4A" w14:textId="193EE5B0" w:rsidR="00F0155D" w:rsidRPr="003C2336" w:rsidRDefault="00F0155D" w:rsidP="001526A7">
      <w:pPr>
        <w:spacing w:line="360" w:lineRule="auto"/>
        <w:jc w:val="both"/>
        <w:rPr>
          <w:sz w:val="24"/>
          <w:szCs w:val="24"/>
        </w:rPr>
      </w:pPr>
      <w:r w:rsidRPr="003C2336">
        <w:rPr>
          <w:sz w:val="24"/>
          <w:szCs w:val="24"/>
        </w:rPr>
        <w:br w:type="page"/>
      </w:r>
    </w:p>
    <w:p w14:paraId="0F7E2D56" w14:textId="72B6894B" w:rsidR="00236979" w:rsidRDefault="00F0155D" w:rsidP="00DA41A5">
      <w:pPr>
        <w:spacing w:line="360" w:lineRule="auto"/>
        <w:jc w:val="center"/>
        <w:rPr>
          <w:b/>
          <w:sz w:val="32"/>
          <w:szCs w:val="32"/>
        </w:rPr>
      </w:pPr>
      <w:r>
        <w:rPr>
          <w:b/>
          <w:sz w:val="32"/>
          <w:szCs w:val="32"/>
        </w:rPr>
        <w:lastRenderedPageBreak/>
        <w:t>REFERENCES</w:t>
      </w:r>
    </w:p>
    <w:p w14:paraId="49D5F054" w14:textId="77777777" w:rsidR="00402693" w:rsidRPr="00F75879" w:rsidRDefault="009A69BD" w:rsidP="00402693">
      <w:pPr>
        <w:pStyle w:val="NormalWeb"/>
      </w:pPr>
      <w:r w:rsidRPr="00F75879">
        <w:t xml:space="preserve">[1] </w:t>
      </w:r>
      <w:r w:rsidR="00402693" w:rsidRPr="00F75879">
        <w:rPr>
          <w:rFonts w:ascii="TimesNewRomanPSMT" w:hAnsi="TimesNewRomanPSMT"/>
        </w:rPr>
        <w:t>A. Bhardwaj, A. Tiwari,D. Gupta, P. Tripathi, Jhanjhi and J. N. Z, "A novel deep learning framework for classification of EEG brain signals",</w:t>
      </w:r>
      <w:r w:rsidR="00402693" w:rsidRPr="00F75879">
        <w:rPr>
          <w:rFonts w:ascii="TimesNewRomanPS" w:hAnsi="TimesNewRomanPS"/>
          <w:i/>
          <w:iCs/>
        </w:rPr>
        <w:t xml:space="preserve">Applied Sciences, </w:t>
      </w:r>
      <w:r w:rsidR="00402693" w:rsidRPr="00F75879">
        <w:rPr>
          <w:rFonts w:ascii="TimesNewRomanPSMT" w:hAnsi="TimesNewRomanPSMT"/>
        </w:rPr>
        <w:t xml:space="preserve">Vols. 11(17),p. 8026, 2018. </w:t>
      </w:r>
    </w:p>
    <w:p w14:paraId="2F719AF6" w14:textId="77777777" w:rsidR="00402693" w:rsidRPr="00F75879" w:rsidRDefault="00402693" w:rsidP="00402693">
      <w:pPr>
        <w:pStyle w:val="NormalWeb"/>
      </w:pPr>
      <w:r w:rsidRPr="00F75879">
        <w:rPr>
          <w:rFonts w:ascii="TimesNewRomanPSMT" w:hAnsi="TimesNewRomanPSMT"/>
        </w:rPr>
        <w:t xml:space="preserve">[2]  L. Y, S. O and N. M., "Real-time EEG brainwave monitoring for mental state recognition , </w:t>
      </w:r>
      <w:r w:rsidRPr="00F75879">
        <w:rPr>
          <w:rFonts w:ascii="TimesNewRomanPS" w:hAnsi="TimesNewRomanPS"/>
          <w:i/>
          <w:iCs/>
        </w:rPr>
        <w:t xml:space="preserve">Proc. Int. Conf. Cyber World, </w:t>
      </w:r>
      <w:r w:rsidRPr="00F75879">
        <w:rPr>
          <w:rFonts w:ascii="TimesNewRomanPSMT" w:hAnsi="TimesNewRomanPSMT"/>
        </w:rPr>
        <w:t xml:space="preserve">pp. 153-159, 2009 </w:t>
      </w:r>
    </w:p>
    <w:p w14:paraId="34529E0B" w14:textId="77777777" w:rsidR="00402693" w:rsidRPr="00F75879" w:rsidRDefault="00402693" w:rsidP="00402693">
      <w:pPr>
        <w:pStyle w:val="NormalWeb"/>
      </w:pPr>
      <w:r w:rsidRPr="00F75879">
        <w:rPr>
          <w:rFonts w:ascii="TimesNewRomanPSMT" w:hAnsi="TimesNewRomanPSMT"/>
        </w:rPr>
        <w:t xml:space="preserve">[3]  N. E and d.S. L. F, "Electroencephalography: Basic Principles, Clinical Applications, and Related Fields", </w:t>
      </w:r>
      <w:r w:rsidRPr="00F75879">
        <w:rPr>
          <w:rFonts w:ascii="TimesNewRomanPS" w:hAnsi="TimesNewRomanPS"/>
          <w:i/>
          <w:iCs/>
        </w:rPr>
        <w:t xml:space="preserve">Lippincott Williams &amp; Wilkins, </w:t>
      </w:r>
      <w:r w:rsidRPr="00F75879">
        <w:rPr>
          <w:rFonts w:ascii="TimesNewRomanPSMT" w:hAnsi="TimesNewRomanPSMT"/>
        </w:rPr>
        <w:t xml:space="preserve">vol. 5th, 2004. </w:t>
      </w:r>
    </w:p>
    <w:p w14:paraId="6085DB32" w14:textId="77777777" w:rsidR="00402693" w:rsidRPr="00F75879" w:rsidRDefault="00402693" w:rsidP="00402693">
      <w:pPr>
        <w:pStyle w:val="NormalWeb"/>
      </w:pPr>
      <w:r w:rsidRPr="00F75879">
        <w:rPr>
          <w:rFonts w:ascii="TimesNewRomanPSMT" w:hAnsi="TimesNewRomanPSMT"/>
        </w:rPr>
        <w:t xml:space="preserve">[4]  D. L. L , L. L. P. and W. F. Y, "Brain-computer interface-based stroke rehabilitation", </w:t>
      </w:r>
      <w:r w:rsidRPr="00F75879">
        <w:rPr>
          <w:rFonts w:ascii="TimesNewRomanPS" w:hAnsi="TimesNewRomanPS"/>
          <w:i/>
          <w:iCs/>
        </w:rPr>
        <w:t xml:space="preserve">IEEE Trans. Biomed. Eng, </w:t>
      </w:r>
      <w:r w:rsidRPr="00F75879">
        <w:rPr>
          <w:rFonts w:ascii="TimesNewRomanPSMT" w:hAnsi="TimesNewRomanPSMT"/>
        </w:rPr>
        <w:t xml:space="preserve">vol. 59, pp. 2836-2844, 2012. </w:t>
      </w:r>
    </w:p>
    <w:p w14:paraId="0A36E6C8" w14:textId="77777777" w:rsidR="00402693" w:rsidRPr="00F75879" w:rsidRDefault="00402693" w:rsidP="00402693">
      <w:pPr>
        <w:pStyle w:val="NormalWeb"/>
      </w:pPr>
      <w:r w:rsidRPr="00F75879">
        <w:rPr>
          <w:rFonts w:ascii="TimesNewRomanPSMT" w:hAnsi="TimesNewRomanPSMT"/>
        </w:rPr>
        <w:t xml:space="preserve">[5]  H. H. and W. D,"Transfer learning for braincomputer interfaces: A Euclidean space data alignment approach", </w:t>
      </w:r>
      <w:r w:rsidRPr="00F75879">
        <w:rPr>
          <w:rFonts w:ascii="TimesNewRomanPS" w:hAnsi="TimesNewRomanPS"/>
          <w:i/>
          <w:iCs/>
        </w:rPr>
        <w:t xml:space="preserve">IEEE Trans. Biomed. Eng, </w:t>
      </w:r>
      <w:r w:rsidRPr="00F75879">
        <w:rPr>
          <w:rFonts w:ascii="TimesNewRomanPSMT" w:hAnsi="TimesNewRomanPSMT"/>
        </w:rPr>
        <w:t xml:space="preserve">vol. 66, pp. 424-432, 2019. </w:t>
      </w:r>
    </w:p>
    <w:p w14:paraId="7740436C" w14:textId="77777777" w:rsidR="00402693" w:rsidRPr="00F75879" w:rsidRDefault="00402693" w:rsidP="00402693">
      <w:pPr>
        <w:pStyle w:val="NormalWeb"/>
      </w:pPr>
      <w:r w:rsidRPr="00F75879">
        <w:rPr>
          <w:rFonts w:ascii="TimesNewRomanPSMT" w:hAnsi="TimesNewRomanPSMT"/>
        </w:rPr>
        <w:t xml:space="preserve">[6]  Z. Y,L. T and S. J, "An fMRI-based approach for brain state classification in coma patients", </w:t>
      </w:r>
      <w:r w:rsidRPr="00F75879">
        <w:rPr>
          <w:rFonts w:ascii="TimesNewRomanPS" w:hAnsi="TimesNewRomanPS"/>
          <w:i/>
          <w:iCs/>
        </w:rPr>
        <w:t xml:space="preserve">Neuroimaging, </w:t>
      </w:r>
      <w:r w:rsidRPr="00F75879">
        <w:rPr>
          <w:rFonts w:ascii="TimesNewRomanPSMT" w:hAnsi="TimesNewRomanPSMT"/>
        </w:rPr>
        <w:t xml:space="preserve">vol. 118, pp. 124-131, 2015. </w:t>
      </w:r>
    </w:p>
    <w:p w14:paraId="77676BFC" w14:textId="77777777" w:rsidR="00402693" w:rsidRPr="00F75879" w:rsidRDefault="00402693" w:rsidP="00402693">
      <w:pPr>
        <w:pStyle w:val="NormalWeb"/>
      </w:pPr>
      <w:r w:rsidRPr="00F75879">
        <w:rPr>
          <w:rFonts w:ascii="TimesNewRomanPSMT" w:hAnsi="TimesNewRomanPSMT"/>
        </w:rPr>
        <w:t xml:space="preserve">[8] Schirrmeister, T. S. R, T. F. J , D. G. L, E. M, and T. K ,"Deep learning with convolutional neural networks for EEG decoding and visualization", </w:t>
      </w:r>
      <w:r w:rsidRPr="00F75879">
        <w:rPr>
          <w:rFonts w:ascii="TimesNewRomanPS" w:hAnsi="TimesNewRomanPS"/>
          <w:i/>
          <w:iCs/>
        </w:rPr>
        <w:t xml:space="preserve">Human Brain Mapping, </w:t>
      </w:r>
      <w:r w:rsidRPr="00F75879">
        <w:rPr>
          <w:rFonts w:ascii="TimesNewRomanPSMT" w:hAnsi="TimesNewRomanPSMT"/>
        </w:rPr>
        <w:t xml:space="preserve">Vols. 38(11),, pp. 53915420.. </w:t>
      </w:r>
    </w:p>
    <w:p w14:paraId="55A69629" w14:textId="77777777" w:rsidR="00402693" w:rsidRPr="00F75879" w:rsidRDefault="00402693" w:rsidP="00402693">
      <w:pPr>
        <w:pStyle w:val="NormalWeb"/>
      </w:pPr>
      <w:r w:rsidRPr="00F75879">
        <w:rPr>
          <w:rFonts w:ascii="TimesNewRomanPSMT" w:hAnsi="TimesNewRomanPSMT"/>
        </w:rPr>
        <w:t xml:space="preserve">[9] I. Ullah, M. Hussain, E. U. Qazi, and Aboalsamh, "An automated system for epilepsy detection using EEG brain signals based on deep learning approach", </w:t>
      </w:r>
      <w:r w:rsidRPr="00F75879">
        <w:rPr>
          <w:rFonts w:ascii="TimesNewRomanPS" w:hAnsi="TimesNewRomanPS"/>
          <w:i/>
          <w:iCs/>
        </w:rPr>
        <w:t xml:space="preserve">Expert Systems with Applications, </w:t>
      </w:r>
      <w:r w:rsidRPr="00F75879">
        <w:rPr>
          <w:rFonts w:ascii="TimesNewRomanPSMT" w:hAnsi="TimesNewRomanPSMT"/>
        </w:rPr>
        <w:t xml:space="preserve">vol. 107, pp. 61-71, (2018). </w:t>
      </w:r>
    </w:p>
    <w:p w14:paraId="72DB8739" w14:textId="77777777" w:rsidR="00402693" w:rsidRPr="00F75879" w:rsidRDefault="00402693" w:rsidP="00402693">
      <w:pPr>
        <w:pStyle w:val="NormalWeb"/>
      </w:pPr>
      <w:r w:rsidRPr="00F75879">
        <w:rPr>
          <w:rFonts w:ascii="TimesNewRomanPSMT" w:hAnsi="TimesNewRomanPSMT"/>
        </w:rPr>
        <w:t xml:space="preserve">[10] BasharandS.K,"DeeplearningforEEG-basedbrainactivityclassification A review", </w:t>
      </w:r>
      <w:r w:rsidRPr="00F75879">
        <w:rPr>
          <w:rFonts w:ascii="TimesNewRomanPS" w:hAnsi="TimesNewRomanPS"/>
          <w:i/>
          <w:iCs/>
        </w:rPr>
        <w:t xml:space="preserve">Biomedical Signal Processing and Control, </w:t>
      </w:r>
      <w:r w:rsidRPr="00F75879">
        <w:rPr>
          <w:rFonts w:ascii="TimesNewRomanPSMT" w:hAnsi="TimesNewRomanPSMT"/>
        </w:rPr>
        <w:t xml:space="preserve">p. 104172, 2023. </w:t>
      </w:r>
    </w:p>
    <w:p w14:paraId="6ADF77DC" w14:textId="77777777" w:rsidR="00402693" w:rsidRPr="00F75879" w:rsidRDefault="00402693" w:rsidP="00402693">
      <w:pPr>
        <w:pStyle w:val="NormalWeb"/>
      </w:pPr>
      <w:r w:rsidRPr="00F75879">
        <w:rPr>
          <w:rFonts w:ascii="TimesNewRomanPSMT" w:hAnsi="TimesNewRomanPSMT"/>
        </w:rPr>
        <w:t xml:space="preserve">[11] A.H. Craik and J. L. Contreras-Vidal,"Deep learning for electroencephalogram (EEG) classification tasks: A review", </w:t>
      </w:r>
      <w:r w:rsidRPr="00F75879">
        <w:rPr>
          <w:rFonts w:ascii="TimesNewRomanPS" w:hAnsi="TimesNewRomanPS"/>
          <w:i/>
          <w:iCs/>
        </w:rPr>
        <w:t xml:space="preserve">Journal of Neural Engineering, </w:t>
      </w:r>
      <w:r w:rsidRPr="00F75879">
        <w:rPr>
          <w:rFonts w:ascii="TimesNewRomanPSMT" w:hAnsi="TimesNewRomanPSMT"/>
        </w:rPr>
        <w:t xml:space="preserve">vol. 16(3), p. 031001, 2015. </w:t>
      </w:r>
    </w:p>
    <w:p w14:paraId="1A063154" w14:textId="77777777" w:rsidR="00402693" w:rsidRPr="00F75879" w:rsidRDefault="00402693" w:rsidP="00402693">
      <w:pPr>
        <w:pStyle w:val="NormalWeb"/>
      </w:pPr>
      <w:r w:rsidRPr="00F75879">
        <w:rPr>
          <w:rFonts w:ascii="TimesNewRomanPSMT" w:hAnsi="TimesNewRomanPSMT"/>
        </w:rPr>
        <w:t xml:space="preserve">[12] S.e.a. Fazli, "Enhanced performance by hybrid EEGNIRS brain-computer interface", </w:t>
      </w:r>
      <w:r w:rsidRPr="00F75879">
        <w:rPr>
          <w:rFonts w:ascii="TimesNewRomanPS" w:hAnsi="TimesNewRomanPS"/>
          <w:i/>
          <w:iCs/>
        </w:rPr>
        <w:t xml:space="preserve">NeuroImage, </w:t>
      </w:r>
      <w:r w:rsidRPr="00F75879">
        <w:rPr>
          <w:rFonts w:ascii="TimesNewRomanPSMT" w:hAnsi="TimesNewRomanPSMT"/>
        </w:rPr>
        <w:t xml:space="preserve">vol. 49(1), p. 519–532, 200 </w:t>
      </w:r>
    </w:p>
    <w:p w14:paraId="7A9F2779" w14:textId="77777777" w:rsidR="00402693" w:rsidRPr="00F75879" w:rsidRDefault="00402693" w:rsidP="00402693">
      <w:pPr>
        <w:pStyle w:val="NormalWeb"/>
      </w:pPr>
      <w:r w:rsidRPr="00F75879">
        <w:rPr>
          <w:rFonts w:ascii="TimesNewRomanPSMT" w:hAnsi="TimesNewRomanPSMT"/>
        </w:rPr>
        <w:t xml:space="preserve">[13] X. e. a. Gao, "Deep learning for EEG-based braincomputer interfaces: A review", </w:t>
      </w:r>
      <w:r w:rsidRPr="00F75879">
        <w:rPr>
          <w:rFonts w:ascii="TimesNewRomanPS" w:hAnsi="TimesNewRomanPS"/>
          <w:i/>
          <w:iCs/>
        </w:rPr>
        <w:t xml:space="preserve">IEEE Transactions on Neural Networks and Learning Systems, </w:t>
      </w:r>
      <w:r w:rsidRPr="00F75879">
        <w:rPr>
          <w:rFonts w:ascii="TimesNewRomanPSMT" w:hAnsi="TimesNewRomanPSMT"/>
        </w:rPr>
        <w:t xml:space="preserve">vol. 33(4), p. 1449–1465, 2022. </w:t>
      </w:r>
    </w:p>
    <w:p w14:paraId="46BA437E" w14:textId="77777777" w:rsidR="00402693" w:rsidRPr="00F75879" w:rsidRDefault="00402693" w:rsidP="00402693">
      <w:pPr>
        <w:pStyle w:val="NormalWeb"/>
      </w:pPr>
      <w:r w:rsidRPr="00F75879">
        <w:rPr>
          <w:rFonts w:ascii="TimesNewRomanPSMT" w:hAnsi="TimesNewRomanPSMT"/>
        </w:rPr>
        <w:t>[14] Z.e.a.Guo,"EEG-based motor imagery classification using a deep convolutional neural network with efficient kernel normalization",</w:t>
      </w:r>
      <w:r w:rsidRPr="00F75879">
        <w:rPr>
          <w:rFonts w:ascii="TimesNewRomanPS" w:hAnsi="TimesNewRomanPS"/>
          <w:i/>
          <w:iCs/>
        </w:rPr>
        <w:t xml:space="preserve">Sensors, </w:t>
      </w:r>
      <w:r w:rsidRPr="00F75879">
        <w:rPr>
          <w:rFonts w:ascii="TimesNewRomanPSMT" w:hAnsi="TimesNewRomanPSMT"/>
        </w:rPr>
        <w:t xml:space="preserve">vol. 20(5), p. 1288, 2020. </w:t>
      </w:r>
    </w:p>
    <w:p w14:paraId="72BC2066" w14:textId="77777777" w:rsidR="00402693" w:rsidRPr="00F75879" w:rsidRDefault="00402693" w:rsidP="00402693">
      <w:pPr>
        <w:pStyle w:val="NormalWeb"/>
      </w:pPr>
      <w:r w:rsidRPr="00F75879">
        <w:rPr>
          <w:rFonts w:ascii="TimesNewRomanPSMT" w:hAnsi="TimesNewRomanPSMT"/>
        </w:rPr>
        <w:t xml:space="preserve">[15] H. e. a. He, "Wavelet transform and CNN-based EEG classification for brain state monitoring", </w:t>
      </w:r>
      <w:r w:rsidRPr="00F75879">
        <w:rPr>
          <w:rFonts w:ascii="TimesNewRomanPS" w:hAnsi="TimesNewRomanPS"/>
          <w:i/>
          <w:iCs/>
        </w:rPr>
        <w:t xml:space="preserve">IEEE Transactions on Neural Systems and Rehabilitation Engineering, </w:t>
      </w:r>
      <w:r w:rsidRPr="00F75879">
        <w:rPr>
          <w:rFonts w:ascii="TimesNewRomanPSMT" w:hAnsi="TimesNewRomanPSMT"/>
        </w:rPr>
        <w:t xml:space="preserve">vol. 29, p. 1205–1216., 2021. </w:t>
      </w:r>
    </w:p>
    <w:p w14:paraId="3633CAE9" w14:textId="77777777" w:rsidR="00402693" w:rsidRPr="00F75879" w:rsidRDefault="00402693" w:rsidP="00402693">
      <w:pPr>
        <w:pStyle w:val="NormalWeb"/>
      </w:pPr>
      <w:r w:rsidRPr="00F75879">
        <w:rPr>
          <w:rFonts w:ascii="TimesNewRomanPSMT" w:hAnsi="TimesNewRomanPSMT"/>
        </w:rPr>
        <w:t>[16] H. e. a. Yang, "Brain activity classification using wavelet transform and CNN for coma patient monitoring",</w:t>
      </w:r>
      <w:r w:rsidRPr="00F75879">
        <w:rPr>
          <w:rFonts w:ascii="TimesNewRomanPS" w:hAnsi="TimesNewRomanPS"/>
          <w:i/>
          <w:iCs/>
        </w:rPr>
        <w:t xml:space="preserve">IEEE Access, </w:t>
      </w:r>
      <w:r w:rsidRPr="00F75879">
        <w:rPr>
          <w:rFonts w:ascii="TimesNewRomanPSMT" w:hAnsi="TimesNewRomanPSMT"/>
        </w:rPr>
        <w:t xml:space="preserve">vol. 9, p. 12845–12858, 2021. </w:t>
      </w:r>
    </w:p>
    <w:p w14:paraId="7BFC2F2C" w14:textId="77777777" w:rsidR="00402693" w:rsidRPr="00F75879" w:rsidRDefault="00402693" w:rsidP="00402693">
      <w:pPr>
        <w:pStyle w:val="NormalWeb"/>
      </w:pPr>
      <w:r w:rsidRPr="00F75879">
        <w:rPr>
          <w:rFonts w:ascii="TimesNewRomanPSMT" w:hAnsi="TimesNewRomanPSMT"/>
        </w:rPr>
        <w:lastRenderedPageBreak/>
        <w:t xml:space="preserve">[17] R.e.a.Sharma ,"Wavelet-based EEG feature extraction for coma state classifiction using deep learning," </w:t>
      </w:r>
      <w:r w:rsidRPr="00F75879">
        <w:rPr>
          <w:rFonts w:ascii="TimesNewRomanPS" w:hAnsi="TimesNewRomanPS"/>
          <w:i/>
          <w:iCs/>
        </w:rPr>
        <w:t xml:space="preserve">Biomedical Signal Processing and Control, </w:t>
      </w:r>
      <w:r w:rsidRPr="00F75879">
        <w:rPr>
          <w:rFonts w:ascii="TimesNewRomanPSMT" w:hAnsi="TimesNewRomanPSMT"/>
        </w:rPr>
        <w:t xml:space="preserve">ol. 86, p. 104938, (2023). </w:t>
      </w:r>
    </w:p>
    <w:p w14:paraId="14AAA5B8" w14:textId="77777777" w:rsidR="00402693" w:rsidRPr="00F75879" w:rsidRDefault="00402693" w:rsidP="00402693">
      <w:pPr>
        <w:pStyle w:val="NormalWeb"/>
      </w:pPr>
      <w:r w:rsidRPr="00F75879">
        <w:rPr>
          <w:rFonts w:ascii="TimesNewRomanPSMT" w:hAnsi="TimesNewRomanPSMT"/>
        </w:rPr>
        <w:t xml:space="preserve">[18] J. e. a. Stender, "Diagnostic precision of PET imaging and functional MRI for detecting consciousness in vegetative and minimally conscious states", </w:t>
      </w:r>
      <w:r w:rsidRPr="00F75879">
        <w:rPr>
          <w:rFonts w:ascii="TimesNewRomanPS" w:hAnsi="TimesNewRomanPS"/>
          <w:i/>
          <w:iCs/>
        </w:rPr>
        <w:t xml:space="preserve">The Lancet, </w:t>
      </w:r>
      <w:r w:rsidRPr="00F75879">
        <w:rPr>
          <w:rFonts w:ascii="TimesNewRomanPSMT" w:hAnsi="TimesNewRomanPSMT"/>
        </w:rPr>
        <w:t xml:space="preserve">vol. 384(9942), p. 514–522, 2014. </w:t>
      </w:r>
    </w:p>
    <w:p w14:paraId="71A44BB3" w14:textId="77777777" w:rsidR="00402693" w:rsidRPr="00F75879" w:rsidRDefault="00402693" w:rsidP="00402693">
      <w:pPr>
        <w:pStyle w:val="NormalWeb"/>
      </w:pPr>
      <w:r w:rsidRPr="00F75879">
        <w:rPr>
          <w:rFonts w:ascii="TimesNewRomanPSMT" w:hAnsi="TimesNewRomanPSMT"/>
        </w:rPr>
        <w:t xml:space="preserve">[19] S. e. a. Mitra, "Wavelet-based EEG feature extraction and deep learning for brain activity classification in comatose patients", </w:t>
      </w:r>
      <w:r w:rsidRPr="00F75879">
        <w:rPr>
          <w:rFonts w:ascii="TimesNewRomanPS" w:hAnsi="TimesNewRomanPS"/>
          <w:i/>
          <w:iCs/>
        </w:rPr>
        <w:t xml:space="preserve">IEEE Journal of Biomedical and Health Informatics, </w:t>
      </w:r>
      <w:r w:rsidRPr="00F75879">
        <w:rPr>
          <w:rFonts w:ascii="TimesNewRomanPSMT" w:hAnsi="TimesNewRomanPSMT"/>
        </w:rPr>
        <w:t xml:space="preserve">vol. 26(8), p. 3742–3751, 2022. </w:t>
      </w:r>
    </w:p>
    <w:p w14:paraId="46F8F349" w14:textId="77777777" w:rsidR="00402693" w:rsidRPr="00F75879" w:rsidRDefault="00402693" w:rsidP="00402693">
      <w:pPr>
        <w:pStyle w:val="NormalWeb"/>
      </w:pPr>
      <w:r w:rsidRPr="00F75879">
        <w:rPr>
          <w:rFonts w:ascii="TimesNewRomanPSMT" w:hAnsi="TimesNewRomanPSMT"/>
        </w:rPr>
        <w:t xml:space="preserve">[20] J. W. Y. e. a. Kam, "Brain state classification using deep learning on EEG signals", </w:t>
      </w:r>
      <w:r w:rsidRPr="00F75879">
        <w:rPr>
          <w:rFonts w:ascii="TimesNewRomanPS" w:hAnsi="TimesNewRomanPS"/>
          <w:i/>
          <w:iCs/>
        </w:rPr>
        <w:t xml:space="preserve">Journal of Neuroscience Methods, </w:t>
      </w:r>
      <w:r w:rsidRPr="00F75879">
        <w:rPr>
          <w:rFonts w:ascii="TimesNewRomanPSMT" w:hAnsi="TimesNewRomanPSMT"/>
        </w:rPr>
        <w:t xml:space="preserve">vol. 328, p. 108387, 2019. </w:t>
      </w:r>
    </w:p>
    <w:p w14:paraId="335EAD3D" w14:textId="4B4B5718" w:rsidR="009A69BD" w:rsidRPr="00F75879" w:rsidRDefault="009A69BD" w:rsidP="00402693">
      <w:pPr>
        <w:tabs>
          <w:tab w:val="left" w:pos="519"/>
        </w:tabs>
        <w:spacing w:before="183" w:line="360" w:lineRule="auto"/>
        <w:ind w:left="107" w:right="39"/>
        <w:rPr>
          <w:sz w:val="24"/>
          <w:szCs w:val="24"/>
        </w:rPr>
      </w:pPr>
    </w:p>
    <w:p w14:paraId="3704A0B1" w14:textId="77777777" w:rsidR="009A69BD" w:rsidRPr="00402693" w:rsidRDefault="009A69BD" w:rsidP="00402693">
      <w:pPr>
        <w:tabs>
          <w:tab w:val="center" w:pos="4470"/>
        </w:tabs>
        <w:spacing w:line="360" w:lineRule="auto"/>
        <w:rPr>
          <w:sz w:val="28"/>
          <w:szCs w:val="28"/>
        </w:rPr>
      </w:pPr>
    </w:p>
    <w:p w14:paraId="4B03320A" w14:textId="77777777" w:rsidR="009A69BD" w:rsidRDefault="009A69BD" w:rsidP="005B1F53">
      <w:pPr>
        <w:tabs>
          <w:tab w:val="center" w:pos="4470"/>
        </w:tabs>
        <w:spacing w:line="360" w:lineRule="auto"/>
        <w:jc w:val="center"/>
        <w:rPr>
          <w:sz w:val="24"/>
          <w:szCs w:val="24"/>
        </w:rPr>
      </w:pPr>
    </w:p>
    <w:p w14:paraId="1DFAC186" w14:textId="77777777" w:rsidR="009A69BD" w:rsidRDefault="009A69BD" w:rsidP="005B1F53">
      <w:pPr>
        <w:tabs>
          <w:tab w:val="center" w:pos="4470"/>
        </w:tabs>
        <w:spacing w:line="360" w:lineRule="auto"/>
        <w:jc w:val="center"/>
        <w:rPr>
          <w:sz w:val="24"/>
          <w:szCs w:val="24"/>
        </w:rPr>
      </w:pPr>
    </w:p>
    <w:p w14:paraId="7D0CE112" w14:textId="77777777" w:rsidR="009A69BD" w:rsidRDefault="009A69BD" w:rsidP="005B1F53">
      <w:pPr>
        <w:tabs>
          <w:tab w:val="center" w:pos="4470"/>
        </w:tabs>
        <w:spacing w:line="360" w:lineRule="auto"/>
        <w:jc w:val="center"/>
        <w:rPr>
          <w:sz w:val="24"/>
          <w:szCs w:val="24"/>
        </w:rPr>
      </w:pPr>
    </w:p>
    <w:p w14:paraId="53D345BC" w14:textId="77777777" w:rsidR="009A69BD" w:rsidRDefault="009A69BD" w:rsidP="005B1F53">
      <w:pPr>
        <w:tabs>
          <w:tab w:val="center" w:pos="4470"/>
        </w:tabs>
        <w:spacing w:line="360" w:lineRule="auto"/>
        <w:jc w:val="center"/>
        <w:rPr>
          <w:sz w:val="24"/>
          <w:szCs w:val="24"/>
        </w:rPr>
      </w:pPr>
    </w:p>
    <w:p w14:paraId="55257198" w14:textId="77777777" w:rsidR="009A69BD" w:rsidRDefault="009A69BD" w:rsidP="005B1F53">
      <w:pPr>
        <w:tabs>
          <w:tab w:val="center" w:pos="4470"/>
        </w:tabs>
        <w:spacing w:line="360" w:lineRule="auto"/>
        <w:jc w:val="center"/>
        <w:rPr>
          <w:sz w:val="24"/>
          <w:szCs w:val="24"/>
        </w:rPr>
      </w:pPr>
    </w:p>
    <w:p w14:paraId="0F93BD4C" w14:textId="77777777" w:rsidR="009A69BD" w:rsidRDefault="009A69BD" w:rsidP="005B1F53">
      <w:pPr>
        <w:tabs>
          <w:tab w:val="center" w:pos="4470"/>
        </w:tabs>
        <w:spacing w:line="360" w:lineRule="auto"/>
        <w:jc w:val="center"/>
        <w:rPr>
          <w:sz w:val="24"/>
          <w:szCs w:val="24"/>
        </w:rPr>
      </w:pPr>
    </w:p>
    <w:p w14:paraId="55C0294D" w14:textId="77777777" w:rsidR="009A69BD" w:rsidRDefault="009A69BD" w:rsidP="005B1F53">
      <w:pPr>
        <w:tabs>
          <w:tab w:val="center" w:pos="4470"/>
        </w:tabs>
        <w:spacing w:line="360" w:lineRule="auto"/>
        <w:jc w:val="center"/>
        <w:rPr>
          <w:sz w:val="24"/>
          <w:szCs w:val="24"/>
        </w:rPr>
      </w:pPr>
    </w:p>
    <w:p w14:paraId="5EA4F9C8" w14:textId="77777777" w:rsidR="009A69BD" w:rsidRDefault="009A69BD" w:rsidP="005B1F53">
      <w:pPr>
        <w:tabs>
          <w:tab w:val="center" w:pos="4470"/>
        </w:tabs>
        <w:spacing w:line="360" w:lineRule="auto"/>
        <w:jc w:val="center"/>
        <w:rPr>
          <w:sz w:val="24"/>
          <w:szCs w:val="24"/>
        </w:rPr>
      </w:pPr>
    </w:p>
    <w:p w14:paraId="369B6BCB" w14:textId="77777777" w:rsidR="009A69BD" w:rsidRDefault="009A69BD" w:rsidP="005B1F53">
      <w:pPr>
        <w:tabs>
          <w:tab w:val="center" w:pos="4470"/>
        </w:tabs>
        <w:spacing w:line="360" w:lineRule="auto"/>
        <w:jc w:val="center"/>
        <w:rPr>
          <w:sz w:val="24"/>
          <w:szCs w:val="24"/>
        </w:rPr>
      </w:pPr>
    </w:p>
    <w:p w14:paraId="4C7E5949" w14:textId="77777777" w:rsidR="00F96DD9" w:rsidRDefault="00F96DD9" w:rsidP="005B1F53">
      <w:pPr>
        <w:tabs>
          <w:tab w:val="center" w:pos="4470"/>
        </w:tabs>
        <w:spacing w:line="360" w:lineRule="auto"/>
        <w:jc w:val="center"/>
        <w:rPr>
          <w:sz w:val="24"/>
          <w:szCs w:val="24"/>
        </w:rPr>
      </w:pPr>
    </w:p>
    <w:p w14:paraId="39AC5232" w14:textId="77777777" w:rsidR="00F96DD9" w:rsidRDefault="00F96DD9" w:rsidP="005B1F53">
      <w:pPr>
        <w:tabs>
          <w:tab w:val="center" w:pos="4470"/>
        </w:tabs>
        <w:spacing w:line="360" w:lineRule="auto"/>
        <w:jc w:val="center"/>
        <w:rPr>
          <w:sz w:val="24"/>
          <w:szCs w:val="24"/>
        </w:rPr>
      </w:pPr>
    </w:p>
    <w:p w14:paraId="25F28B0E" w14:textId="77777777" w:rsidR="00F96DD9" w:rsidRDefault="00F96DD9" w:rsidP="005B1F53">
      <w:pPr>
        <w:tabs>
          <w:tab w:val="center" w:pos="4470"/>
        </w:tabs>
        <w:spacing w:line="360" w:lineRule="auto"/>
        <w:jc w:val="center"/>
        <w:rPr>
          <w:sz w:val="24"/>
          <w:szCs w:val="24"/>
        </w:rPr>
      </w:pPr>
    </w:p>
    <w:p w14:paraId="5B7ABDA3" w14:textId="77777777" w:rsidR="00F75879" w:rsidRDefault="00F75879" w:rsidP="005B1F53">
      <w:pPr>
        <w:tabs>
          <w:tab w:val="center" w:pos="4470"/>
        </w:tabs>
        <w:spacing w:line="360" w:lineRule="auto"/>
        <w:jc w:val="center"/>
        <w:rPr>
          <w:sz w:val="24"/>
          <w:szCs w:val="24"/>
        </w:rPr>
      </w:pPr>
    </w:p>
    <w:p w14:paraId="76C59B54" w14:textId="77777777" w:rsidR="00F75879" w:rsidRDefault="00F75879" w:rsidP="005B1F53">
      <w:pPr>
        <w:tabs>
          <w:tab w:val="center" w:pos="4470"/>
        </w:tabs>
        <w:spacing w:line="360" w:lineRule="auto"/>
        <w:jc w:val="center"/>
        <w:rPr>
          <w:sz w:val="24"/>
          <w:szCs w:val="24"/>
        </w:rPr>
      </w:pPr>
    </w:p>
    <w:p w14:paraId="08A3FD26" w14:textId="77777777" w:rsidR="00F75879" w:rsidRDefault="00F75879" w:rsidP="005B1F53">
      <w:pPr>
        <w:tabs>
          <w:tab w:val="center" w:pos="4470"/>
        </w:tabs>
        <w:spacing w:line="360" w:lineRule="auto"/>
        <w:jc w:val="center"/>
        <w:rPr>
          <w:sz w:val="24"/>
          <w:szCs w:val="24"/>
        </w:rPr>
      </w:pPr>
    </w:p>
    <w:p w14:paraId="4B2EFC3B" w14:textId="77777777" w:rsidR="00F75879" w:rsidRDefault="00F75879" w:rsidP="005B1F53">
      <w:pPr>
        <w:tabs>
          <w:tab w:val="center" w:pos="4470"/>
        </w:tabs>
        <w:spacing w:line="360" w:lineRule="auto"/>
        <w:jc w:val="center"/>
        <w:rPr>
          <w:sz w:val="24"/>
          <w:szCs w:val="24"/>
        </w:rPr>
      </w:pPr>
    </w:p>
    <w:p w14:paraId="667654DE" w14:textId="77777777" w:rsidR="00F75879" w:rsidRDefault="00F75879" w:rsidP="005B1F53">
      <w:pPr>
        <w:tabs>
          <w:tab w:val="center" w:pos="4470"/>
        </w:tabs>
        <w:spacing w:line="360" w:lineRule="auto"/>
        <w:jc w:val="center"/>
        <w:rPr>
          <w:sz w:val="24"/>
          <w:szCs w:val="24"/>
        </w:rPr>
      </w:pPr>
    </w:p>
    <w:p w14:paraId="4FFDF309" w14:textId="77777777" w:rsidR="00F75879" w:rsidRDefault="00F75879" w:rsidP="005B1F53">
      <w:pPr>
        <w:tabs>
          <w:tab w:val="center" w:pos="4470"/>
        </w:tabs>
        <w:spacing w:line="360" w:lineRule="auto"/>
        <w:jc w:val="center"/>
        <w:rPr>
          <w:sz w:val="24"/>
          <w:szCs w:val="24"/>
        </w:rPr>
      </w:pPr>
    </w:p>
    <w:p w14:paraId="24879F79" w14:textId="77777777" w:rsidR="00F75879" w:rsidRDefault="00F75879" w:rsidP="005B1F53">
      <w:pPr>
        <w:tabs>
          <w:tab w:val="center" w:pos="4470"/>
        </w:tabs>
        <w:spacing w:line="360" w:lineRule="auto"/>
        <w:jc w:val="center"/>
        <w:rPr>
          <w:sz w:val="24"/>
          <w:szCs w:val="24"/>
        </w:rPr>
      </w:pPr>
    </w:p>
    <w:p w14:paraId="7B20B139" w14:textId="77777777" w:rsidR="00F75879" w:rsidRDefault="00F75879" w:rsidP="005B1F53">
      <w:pPr>
        <w:tabs>
          <w:tab w:val="center" w:pos="4470"/>
        </w:tabs>
        <w:spacing w:line="360" w:lineRule="auto"/>
        <w:jc w:val="center"/>
        <w:rPr>
          <w:sz w:val="24"/>
          <w:szCs w:val="24"/>
        </w:rPr>
      </w:pPr>
    </w:p>
    <w:p w14:paraId="0169DED3" w14:textId="77777777" w:rsidR="00F75879" w:rsidRDefault="00F75879" w:rsidP="005B1F53">
      <w:pPr>
        <w:tabs>
          <w:tab w:val="center" w:pos="4470"/>
        </w:tabs>
        <w:spacing w:line="360" w:lineRule="auto"/>
        <w:jc w:val="center"/>
        <w:rPr>
          <w:sz w:val="24"/>
          <w:szCs w:val="24"/>
        </w:rPr>
      </w:pPr>
    </w:p>
    <w:p w14:paraId="72ED17B9" w14:textId="77777777" w:rsidR="00F75879" w:rsidRDefault="00F75879" w:rsidP="005B1F53">
      <w:pPr>
        <w:tabs>
          <w:tab w:val="center" w:pos="4470"/>
        </w:tabs>
        <w:spacing w:line="360" w:lineRule="auto"/>
        <w:jc w:val="center"/>
        <w:rPr>
          <w:sz w:val="24"/>
          <w:szCs w:val="24"/>
        </w:rPr>
      </w:pPr>
    </w:p>
    <w:p w14:paraId="712FAC88" w14:textId="77777777" w:rsidR="00F75879" w:rsidRDefault="00F75879" w:rsidP="005B1F53">
      <w:pPr>
        <w:tabs>
          <w:tab w:val="center" w:pos="4470"/>
        </w:tabs>
        <w:spacing w:line="360" w:lineRule="auto"/>
        <w:jc w:val="center"/>
        <w:rPr>
          <w:sz w:val="24"/>
          <w:szCs w:val="24"/>
        </w:rPr>
      </w:pPr>
    </w:p>
    <w:p w14:paraId="2AE85C95" w14:textId="46B68F6D" w:rsidR="00F03FFE" w:rsidRDefault="00BA18FD" w:rsidP="009A69BD">
      <w:pPr>
        <w:tabs>
          <w:tab w:val="center" w:pos="4470"/>
        </w:tabs>
        <w:spacing w:line="360" w:lineRule="auto"/>
        <w:jc w:val="center"/>
        <w:rPr>
          <w:b/>
          <w:sz w:val="32"/>
          <w:szCs w:val="32"/>
        </w:rPr>
      </w:pPr>
      <w:r w:rsidRPr="005B1F53">
        <w:rPr>
          <w:b/>
          <w:sz w:val="32"/>
          <w:szCs w:val="32"/>
        </w:rPr>
        <w:lastRenderedPageBreak/>
        <w:t>APPENDIX-A</w:t>
      </w:r>
    </w:p>
    <w:p w14:paraId="4B5F6515" w14:textId="2444B89F" w:rsidR="00547C2D" w:rsidRPr="005B1F53" w:rsidRDefault="00547C2D" w:rsidP="009A69BD">
      <w:pPr>
        <w:tabs>
          <w:tab w:val="center" w:pos="4470"/>
        </w:tabs>
        <w:spacing w:line="360" w:lineRule="auto"/>
        <w:jc w:val="center"/>
        <w:rPr>
          <w:b/>
          <w:sz w:val="32"/>
          <w:szCs w:val="32"/>
        </w:rPr>
      </w:pPr>
      <w:r>
        <w:rPr>
          <w:b/>
          <w:sz w:val="32"/>
          <w:szCs w:val="32"/>
        </w:rPr>
        <w:t>PSEUDO CODE</w:t>
      </w:r>
    </w:p>
    <w:p w14:paraId="022C3EFE" w14:textId="77777777" w:rsidR="00547C2D" w:rsidRPr="005B1F53" w:rsidRDefault="00547C2D" w:rsidP="005B1F53">
      <w:pPr>
        <w:spacing w:line="360" w:lineRule="auto"/>
        <w:jc w:val="center"/>
        <w:rPr>
          <w:b/>
          <w:sz w:val="32"/>
          <w:szCs w:val="32"/>
        </w:rPr>
      </w:pPr>
    </w:p>
    <w:p w14:paraId="10DCD911" w14:textId="77777777" w:rsidR="001B5A9A" w:rsidRPr="003C2336" w:rsidRDefault="001B5A9A" w:rsidP="001160B8">
      <w:pPr>
        <w:pStyle w:val="ListParagraph"/>
        <w:numPr>
          <w:ilvl w:val="0"/>
          <w:numId w:val="43"/>
        </w:numPr>
        <w:spacing w:line="360" w:lineRule="auto"/>
        <w:jc w:val="both"/>
        <w:rPr>
          <w:b/>
          <w:sz w:val="32"/>
          <w:szCs w:val="32"/>
        </w:rPr>
      </w:pPr>
      <w:r w:rsidRPr="003C2336">
        <w:rPr>
          <w:b/>
          <w:sz w:val="32"/>
          <w:szCs w:val="32"/>
        </w:rPr>
        <w:t xml:space="preserve">Load EEG </w:t>
      </w:r>
    </w:p>
    <w:p w14:paraId="03801ABA" w14:textId="77777777" w:rsidR="001B5A9A" w:rsidRPr="003C2336" w:rsidRDefault="001B5A9A" w:rsidP="003C2336">
      <w:pPr>
        <w:pStyle w:val="ListParagraph"/>
        <w:spacing w:line="360" w:lineRule="auto"/>
        <w:ind w:left="1440" w:firstLine="0"/>
        <w:jc w:val="both"/>
        <w:rPr>
          <w:bCs/>
          <w:sz w:val="24"/>
          <w:szCs w:val="24"/>
        </w:rPr>
      </w:pPr>
      <w:r w:rsidRPr="003C2336">
        <w:rPr>
          <w:bCs/>
          <w:sz w:val="24"/>
          <w:szCs w:val="24"/>
        </w:rPr>
        <w:t>load('</w:t>
      </w:r>
      <w:proofErr w:type="spellStart"/>
      <w:r w:rsidRPr="003C2336">
        <w:rPr>
          <w:bCs/>
          <w:sz w:val="24"/>
          <w:szCs w:val="24"/>
        </w:rPr>
        <w:t>EEG_data.mat</w:t>
      </w:r>
      <w:proofErr w:type="spellEnd"/>
      <w:r w:rsidRPr="003C2336">
        <w:rPr>
          <w:bCs/>
          <w:sz w:val="24"/>
          <w:szCs w:val="24"/>
        </w:rPr>
        <w:t>');</w:t>
      </w:r>
    </w:p>
    <w:p w14:paraId="648DF1DD" w14:textId="77777777" w:rsidR="001B5A9A" w:rsidRPr="003C2336" w:rsidRDefault="001B5A9A" w:rsidP="003C2336">
      <w:pPr>
        <w:pStyle w:val="ListParagraph"/>
        <w:spacing w:line="360" w:lineRule="auto"/>
        <w:ind w:left="1440" w:firstLine="0"/>
        <w:jc w:val="both"/>
        <w:rPr>
          <w:bCs/>
          <w:sz w:val="24"/>
          <w:szCs w:val="24"/>
        </w:rPr>
      </w:pPr>
      <w:r w:rsidRPr="003C2336">
        <w:rPr>
          <w:bCs/>
          <w:sz w:val="24"/>
          <w:szCs w:val="24"/>
        </w:rPr>
        <w:t xml:space="preserve">fs = </w:t>
      </w:r>
      <w:proofErr w:type="gramStart"/>
      <w:r w:rsidRPr="003C2336">
        <w:rPr>
          <w:bCs/>
          <w:sz w:val="24"/>
          <w:szCs w:val="24"/>
        </w:rPr>
        <w:t>256;  %</w:t>
      </w:r>
      <w:proofErr w:type="gramEnd"/>
      <w:r w:rsidRPr="003C2336">
        <w:rPr>
          <w:bCs/>
          <w:sz w:val="24"/>
          <w:szCs w:val="24"/>
        </w:rPr>
        <w:t xml:space="preserve"> Sampling frequency</w:t>
      </w:r>
    </w:p>
    <w:p w14:paraId="34849024" w14:textId="77777777" w:rsidR="001B5A9A" w:rsidRPr="005B1F53" w:rsidRDefault="001B5A9A" w:rsidP="003C2336">
      <w:pPr>
        <w:pStyle w:val="ListParagraph"/>
        <w:spacing w:line="360" w:lineRule="auto"/>
        <w:ind w:left="720" w:firstLine="0"/>
        <w:jc w:val="both"/>
        <w:rPr>
          <w:bCs/>
          <w:sz w:val="24"/>
          <w:szCs w:val="24"/>
        </w:rPr>
      </w:pPr>
    </w:p>
    <w:p w14:paraId="5C9A7B49" w14:textId="77777777" w:rsidR="001B5A9A" w:rsidRPr="003C2336" w:rsidRDefault="001B5A9A" w:rsidP="001160B8">
      <w:pPr>
        <w:pStyle w:val="ListParagraph"/>
        <w:numPr>
          <w:ilvl w:val="0"/>
          <w:numId w:val="43"/>
        </w:numPr>
        <w:spacing w:line="360" w:lineRule="auto"/>
        <w:jc w:val="both"/>
        <w:rPr>
          <w:b/>
          <w:sz w:val="32"/>
          <w:szCs w:val="32"/>
        </w:rPr>
      </w:pPr>
      <w:r w:rsidRPr="003C2336">
        <w:rPr>
          <w:b/>
          <w:sz w:val="32"/>
          <w:szCs w:val="32"/>
        </w:rPr>
        <w:t>Preprocess the EEG Signal</w:t>
      </w:r>
    </w:p>
    <w:p w14:paraId="2D7880EE" w14:textId="631D99A4" w:rsidR="001B5A9A" w:rsidRPr="003C2336" w:rsidRDefault="001B5A9A" w:rsidP="003C2336">
      <w:pPr>
        <w:pStyle w:val="ListParagraph"/>
        <w:spacing w:line="360" w:lineRule="auto"/>
        <w:ind w:left="1440" w:firstLine="0"/>
        <w:jc w:val="both"/>
        <w:rPr>
          <w:bCs/>
          <w:sz w:val="24"/>
          <w:szCs w:val="24"/>
        </w:rPr>
      </w:pPr>
      <w:r w:rsidRPr="003C2336">
        <w:rPr>
          <w:bCs/>
          <w:sz w:val="24"/>
          <w:szCs w:val="24"/>
        </w:rPr>
        <w:t xml:space="preserve">[b, a] = </w:t>
      </w:r>
      <w:proofErr w:type="gramStart"/>
      <w:r w:rsidRPr="003C2336">
        <w:rPr>
          <w:bCs/>
          <w:sz w:val="24"/>
          <w:szCs w:val="24"/>
        </w:rPr>
        <w:t>butter(</w:t>
      </w:r>
      <w:proofErr w:type="gramEnd"/>
      <w:r w:rsidRPr="003C2336">
        <w:rPr>
          <w:bCs/>
          <w:sz w:val="24"/>
          <w:szCs w:val="24"/>
        </w:rPr>
        <w:t>4, [0.5 40] / (fs / 2), 'bandpass');</w:t>
      </w:r>
    </w:p>
    <w:p w14:paraId="02F6E309" w14:textId="2E7AD898" w:rsidR="001B5A9A" w:rsidRPr="003C2336" w:rsidRDefault="001B5A9A" w:rsidP="003C2336">
      <w:pPr>
        <w:pStyle w:val="ListParagraph"/>
        <w:spacing w:line="360" w:lineRule="auto"/>
        <w:ind w:left="1440" w:firstLine="0"/>
        <w:jc w:val="both"/>
        <w:rPr>
          <w:bCs/>
          <w:sz w:val="24"/>
          <w:szCs w:val="24"/>
        </w:rPr>
      </w:pPr>
      <w:proofErr w:type="spellStart"/>
      <w:r w:rsidRPr="003C2336">
        <w:rPr>
          <w:bCs/>
          <w:sz w:val="24"/>
          <w:szCs w:val="24"/>
        </w:rPr>
        <w:t>EEG_filtered</w:t>
      </w:r>
      <w:proofErr w:type="spellEnd"/>
      <w:r w:rsidRPr="003C2336">
        <w:rPr>
          <w:bCs/>
          <w:sz w:val="24"/>
          <w:szCs w:val="24"/>
        </w:rPr>
        <w:t xml:space="preserve"> = </w:t>
      </w:r>
      <w:proofErr w:type="spellStart"/>
      <w:proofErr w:type="gramStart"/>
      <w:r w:rsidRPr="003C2336">
        <w:rPr>
          <w:bCs/>
          <w:sz w:val="24"/>
          <w:szCs w:val="24"/>
        </w:rPr>
        <w:t>filtfilt</w:t>
      </w:r>
      <w:proofErr w:type="spellEnd"/>
      <w:r w:rsidRPr="003C2336">
        <w:rPr>
          <w:bCs/>
          <w:sz w:val="24"/>
          <w:szCs w:val="24"/>
        </w:rPr>
        <w:t>(</w:t>
      </w:r>
      <w:proofErr w:type="gramEnd"/>
      <w:r w:rsidRPr="003C2336">
        <w:rPr>
          <w:bCs/>
          <w:sz w:val="24"/>
          <w:szCs w:val="24"/>
        </w:rPr>
        <w:t xml:space="preserve">b, a, </w:t>
      </w:r>
      <w:proofErr w:type="spellStart"/>
      <w:r w:rsidRPr="003C2336">
        <w:rPr>
          <w:bCs/>
          <w:sz w:val="24"/>
          <w:szCs w:val="24"/>
        </w:rPr>
        <w:t>EEG_data</w:t>
      </w:r>
      <w:proofErr w:type="spellEnd"/>
      <w:r w:rsidRPr="003C2336">
        <w:rPr>
          <w:bCs/>
          <w:sz w:val="24"/>
          <w:szCs w:val="24"/>
        </w:rPr>
        <w:t>);</w:t>
      </w:r>
    </w:p>
    <w:p w14:paraId="54708910" w14:textId="77777777" w:rsidR="001B5A9A" w:rsidRDefault="001B5A9A" w:rsidP="003C2336">
      <w:pPr>
        <w:spacing w:line="360" w:lineRule="auto"/>
        <w:jc w:val="both"/>
        <w:rPr>
          <w:bCs/>
          <w:sz w:val="24"/>
          <w:szCs w:val="24"/>
        </w:rPr>
      </w:pPr>
    </w:p>
    <w:p w14:paraId="7C471EE0" w14:textId="77777777" w:rsidR="001B5A9A" w:rsidRPr="003C2336" w:rsidRDefault="001B5A9A" w:rsidP="001160B8">
      <w:pPr>
        <w:pStyle w:val="ListParagraph"/>
        <w:numPr>
          <w:ilvl w:val="0"/>
          <w:numId w:val="43"/>
        </w:numPr>
        <w:spacing w:line="360" w:lineRule="auto"/>
        <w:jc w:val="both"/>
        <w:rPr>
          <w:b/>
          <w:sz w:val="32"/>
          <w:szCs w:val="32"/>
        </w:rPr>
      </w:pPr>
      <w:r w:rsidRPr="003C2336">
        <w:rPr>
          <w:b/>
          <w:sz w:val="32"/>
          <w:szCs w:val="32"/>
        </w:rPr>
        <w:t>Feature Extraction</w:t>
      </w:r>
    </w:p>
    <w:p w14:paraId="4F787614" w14:textId="77777777" w:rsidR="001B5A9A" w:rsidRPr="003C2336" w:rsidRDefault="001B5A9A" w:rsidP="003C2336">
      <w:pPr>
        <w:pStyle w:val="ListParagraph"/>
        <w:spacing w:line="360" w:lineRule="auto"/>
        <w:ind w:left="1440" w:firstLine="0"/>
        <w:jc w:val="both"/>
        <w:rPr>
          <w:bCs/>
          <w:sz w:val="24"/>
          <w:szCs w:val="24"/>
        </w:rPr>
      </w:pPr>
      <w:proofErr w:type="spellStart"/>
      <w:r w:rsidRPr="003C2336">
        <w:rPr>
          <w:bCs/>
          <w:sz w:val="24"/>
          <w:szCs w:val="24"/>
        </w:rPr>
        <w:t>num_channels</w:t>
      </w:r>
      <w:proofErr w:type="spellEnd"/>
      <w:r w:rsidRPr="003C2336">
        <w:rPr>
          <w:bCs/>
          <w:sz w:val="24"/>
          <w:szCs w:val="24"/>
        </w:rPr>
        <w:t xml:space="preserve"> = </w:t>
      </w:r>
      <w:proofErr w:type="gramStart"/>
      <w:r w:rsidRPr="003C2336">
        <w:rPr>
          <w:bCs/>
          <w:sz w:val="24"/>
          <w:szCs w:val="24"/>
        </w:rPr>
        <w:t>size(</w:t>
      </w:r>
      <w:proofErr w:type="spellStart"/>
      <w:proofErr w:type="gramEnd"/>
      <w:r w:rsidRPr="003C2336">
        <w:rPr>
          <w:bCs/>
          <w:sz w:val="24"/>
          <w:szCs w:val="24"/>
        </w:rPr>
        <w:t>EEG_filtered</w:t>
      </w:r>
      <w:proofErr w:type="spellEnd"/>
      <w:r w:rsidRPr="003C2336">
        <w:rPr>
          <w:bCs/>
          <w:sz w:val="24"/>
          <w:szCs w:val="24"/>
        </w:rPr>
        <w:t>, 1);</w:t>
      </w:r>
    </w:p>
    <w:p w14:paraId="5B56BD19" w14:textId="77777777" w:rsidR="001B5A9A" w:rsidRPr="003C2336" w:rsidRDefault="001B5A9A" w:rsidP="003C2336">
      <w:pPr>
        <w:pStyle w:val="ListParagraph"/>
        <w:spacing w:line="360" w:lineRule="auto"/>
        <w:ind w:left="1440" w:firstLine="0"/>
        <w:jc w:val="both"/>
        <w:rPr>
          <w:bCs/>
          <w:sz w:val="24"/>
          <w:szCs w:val="24"/>
        </w:rPr>
      </w:pPr>
      <w:proofErr w:type="spellStart"/>
      <w:r w:rsidRPr="003C2336">
        <w:rPr>
          <w:bCs/>
          <w:sz w:val="24"/>
          <w:szCs w:val="24"/>
        </w:rPr>
        <w:t>num_samples</w:t>
      </w:r>
      <w:proofErr w:type="spellEnd"/>
      <w:r w:rsidRPr="003C2336">
        <w:rPr>
          <w:bCs/>
          <w:sz w:val="24"/>
          <w:szCs w:val="24"/>
        </w:rPr>
        <w:t xml:space="preserve"> = </w:t>
      </w:r>
      <w:proofErr w:type="gramStart"/>
      <w:r w:rsidRPr="003C2336">
        <w:rPr>
          <w:bCs/>
          <w:sz w:val="24"/>
          <w:szCs w:val="24"/>
        </w:rPr>
        <w:t>size(</w:t>
      </w:r>
      <w:proofErr w:type="spellStart"/>
      <w:proofErr w:type="gramEnd"/>
      <w:r w:rsidRPr="003C2336">
        <w:rPr>
          <w:bCs/>
          <w:sz w:val="24"/>
          <w:szCs w:val="24"/>
        </w:rPr>
        <w:t>EEG_filtered</w:t>
      </w:r>
      <w:proofErr w:type="spellEnd"/>
      <w:r w:rsidRPr="003C2336">
        <w:rPr>
          <w:bCs/>
          <w:sz w:val="24"/>
          <w:szCs w:val="24"/>
        </w:rPr>
        <w:t>, 2);</w:t>
      </w:r>
    </w:p>
    <w:p w14:paraId="29A14E23" w14:textId="77777777" w:rsidR="001B5A9A" w:rsidRPr="003C2336" w:rsidRDefault="001B5A9A" w:rsidP="003C2336">
      <w:pPr>
        <w:pStyle w:val="ListParagraph"/>
        <w:spacing w:line="360" w:lineRule="auto"/>
        <w:ind w:left="1440" w:firstLine="0"/>
        <w:jc w:val="both"/>
        <w:rPr>
          <w:bCs/>
          <w:sz w:val="24"/>
          <w:szCs w:val="24"/>
        </w:rPr>
      </w:pPr>
      <w:proofErr w:type="spellStart"/>
      <w:r w:rsidRPr="003C2336">
        <w:rPr>
          <w:bCs/>
          <w:sz w:val="24"/>
          <w:szCs w:val="24"/>
        </w:rPr>
        <w:t>wavelet_features</w:t>
      </w:r>
      <w:proofErr w:type="spellEnd"/>
      <w:r w:rsidRPr="003C2336">
        <w:rPr>
          <w:bCs/>
          <w:sz w:val="24"/>
          <w:szCs w:val="24"/>
        </w:rPr>
        <w:t xml:space="preserve"> = [];</w:t>
      </w:r>
    </w:p>
    <w:p w14:paraId="2C3F5754" w14:textId="77777777" w:rsidR="001B5A9A" w:rsidRPr="003C2336" w:rsidRDefault="001B5A9A" w:rsidP="003C2336">
      <w:pPr>
        <w:pStyle w:val="ListParagraph"/>
        <w:spacing w:line="360" w:lineRule="auto"/>
        <w:ind w:left="1440" w:firstLine="0"/>
        <w:jc w:val="both"/>
        <w:rPr>
          <w:bCs/>
          <w:sz w:val="24"/>
          <w:szCs w:val="24"/>
        </w:rPr>
      </w:pPr>
      <w:proofErr w:type="spellStart"/>
      <w:r w:rsidRPr="003C2336">
        <w:rPr>
          <w:bCs/>
          <w:sz w:val="24"/>
          <w:szCs w:val="24"/>
        </w:rPr>
        <w:t>cst_features</w:t>
      </w:r>
      <w:proofErr w:type="spellEnd"/>
      <w:r w:rsidRPr="003C2336">
        <w:rPr>
          <w:bCs/>
          <w:sz w:val="24"/>
          <w:szCs w:val="24"/>
        </w:rPr>
        <w:t xml:space="preserve"> = [];</w:t>
      </w:r>
    </w:p>
    <w:p w14:paraId="1505F75A" w14:textId="77777777" w:rsidR="001B5A9A" w:rsidRPr="003C2336" w:rsidRDefault="001B5A9A" w:rsidP="003C2336">
      <w:pPr>
        <w:spacing w:line="360" w:lineRule="auto"/>
        <w:jc w:val="both"/>
        <w:rPr>
          <w:bCs/>
          <w:sz w:val="24"/>
          <w:szCs w:val="24"/>
        </w:rPr>
      </w:pPr>
    </w:p>
    <w:p w14:paraId="20EEF643" w14:textId="77777777" w:rsidR="001B5A9A" w:rsidRPr="003C2336" w:rsidRDefault="001B5A9A" w:rsidP="003C2336">
      <w:pPr>
        <w:pStyle w:val="ListParagraph"/>
        <w:spacing w:line="360" w:lineRule="auto"/>
        <w:ind w:left="1440" w:firstLine="0"/>
        <w:jc w:val="both"/>
        <w:rPr>
          <w:bCs/>
          <w:sz w:val="24"/>
          <w:szCs w:val="24"/>
        </w:rPr>
      </w:pPr>
      <w:r w:rsidRPr="003C2336">
        <w:rPr>
          <w:bCs/>
          <w:sz w:val="24"/>
          <w:szCs w:val="24"/>
        </w:rPr>
        <w:t xml:space="preserve">for </w:t>
      </w:r>
      <w:proofErr w:type="spellStart"/>
      <w:r w:rsidRPr="003C2336">
        <w:rPr>
          <w:bCs/>
          <w:sz w:val="24"/>
          <w:szCs w:val="24"/>
        </w:rPr>
        <w:t>i</w:t>
      </w:r>
      <w:proofErr w:type="spellEnd"/>
      <w:r w:rsidRPr="003C2336">
        <w:rPr>
          <w:bCs/>
          <w:sz w:val="24"/>
          <w:szCs w:val="24"/>
        </w:rPr>
        <w:t xml:space="preserve"> = 1:num_channels</w:t>
      </w:r>
    </w:p>
    <w:p w14:paraId="0A6A3585" w14:textId="7E9BB88B" w:rsidR="001B5A9A" w:rsidRPr="003C2336" w:rsidRDefault="001B5A9A" w:rsidP="003C2336">
      <w:pPr>
        <w:pStyle w:val="ListParagraph"/>
        <w:spacing w:line="360" w:lineRule="auto"/>
        <w:ind w:left="1440" w:firstLine="0"/>
        <w:jc w:val="both"/>
        <w:rPr>
          <w:bCs/>
          <w:sz w:val="24"/>
          <w:szCs w:val="24"/>
        </w:rPr>
      </w:pPr>
      <w:r w:rsidRPr="003C2336">
        <w:rPr>
          <w:bCs/>
          <w:sz w:val="24"/>
          <w:szCs w:val="24"/>
        </w:rPr>
        <w:t>[</w:t>
      </w:r>
      <w:proofErr w:type="spellStart"/>
      <w:r w:rsidRPr="003C2336">
        <w:rPr>
          <w:bCs/>
          <w:sz w:val="24"/>
          <w:szCs w:val="24"/>
        </w:rPr>
        <w:t>cA</w:t>
      </w:r>
      <w:proofErr w:type="spellEnd"/>
      <w:r w:rsidRPr="003C2336">
        <w:rPr>
          <w:bCs/>
          <w:sz w:val="24"/>
          <w:szCs w:val="24"/>
        </w:rPr>
        <w:t xml:space="preserve">, </w:t>
      </w:r>
      <w:proofErr w:type="spellStart"/>
      <w:r w:rsidRPr="003C2336">
        <w:rPr>
          <w:bCs/>
          <w:sz w:val="24"/>
          <w:szCs w:val="24"/>
        </w:rPr>
        <w:t>cD</w:t>
      </w:r>
      <w:proofErr w:type="spellEnd"/>
      <w:r w:rsidRPr="003C2336">
        <w:rPr>
          <w:bCs/>
          <w:sz w:val="24"/>
          <w:szCs w:val="24"/>
        </w:rPr>
        <w:t xml:space="preserve">] = </w:t>
      </w:r>
      <w:proofErr w:type="gramStart"/>
      <w:r w:rsidRPr="003C2336">
        <w:rPr>
          <w:bCs/>
          <w:sz w:val="24"/>
          <w:szCs w:val="24"/>
        </w:rPr>
        <w:t>dwt(</w:t>
      </w:r>
      <w:proofErr w:type="spellStart"/>
      <w:proofErr w:type="gramEnd"/>
      <w:r w:rsidRPr="003C2336">
        <w:rPr>
          <w:bCs/>
          <w:sz w:val="24"/>
          <w:szCs w:val="24"/>
        </w:rPr>
        <w:t>EEG_</w:t>
      </w:r>
      <w:proofErr w:type="gramStart"/>
      <w:r w:rsidRPr="003C2336">
        <w:rPr>
          <w:bCs/>
          <w:sz w:val="24"/>
          <w:szCs w:val="24"/>
        </w:rPr>
        <w:t>filtered</w:t>
      </w:r>
      <w:proofErr w:type="spellEnd"/>
      <w:r w:rsidRPr="003C2336">
        <w:rPr>
          <w:bCs/>
          <w:sz w:val="24"/>
          <w:szCs w:val="24"/>
        </w:rPr>
        <w:t>(</w:t>
      </w:r>
      <w:proofErr w:type="spellStart"/>
      <w:proofErr w:type="gramEnd"/>
      <w:r w:rsidRPr="003C2336">
        <w:rPr>
          <w:bCs/>
          <w:sz w:val="24"/>
          <w:szCs w:val="24"/>
        </w:rPr>
        <w:t>i</w:t>
      </w:r>
      <w:proofErr w:type="spellEnd"/>
      <w:r w:rsidRPr="003C2336">
        <w:rPr>
          <w:bCs/>
          <w:sz w:val="24"/>
          <w:szCs w:val="24"/>
        </w:rPr>
        <w:t>, :), 'db4');</w:t>
      </w:r>
    </w:p>
    <w:p w14:paraId="2793E63E" w14:textId="3703B504" w:rsidR="001B5A9A" w:rsidRPr="003C2336" w:rsidRDefault="001B5A9A" w:rsidP="003C2336">
      <w:pPr>
        <w:pStyle w:val="ListParagraph"/>
        <w:spacing w:line="360" w:lineRule="auto"/>
        <w:ind w:left="1440" w:firstLine="0"/>
        <w:jc w:val="both"/>
        <w:rPr>
          <w:bCs/>
          <w:sz w:val="24"/>
          <w:szCs w:val="24"/>
        </w:rPr>
      </w:pPr>
      <w:proofErr w:type="spellStart"/>
      <w:r w:rsidRPr="003C2336">
        <w:rPr>
          <w:bCs/>
          <w:sz w:val="24"/>
          <w:szCs w:val="24"/>
        </w:rPr>
        <w:t>wavelet_energy</w:t>
      </w:r>
      <w:proofErr w:type="spellEnd"/>
      <w:r w:rsidRPr="003C2336">
        <w:rPr>
          <w:bCs/>
          <w:sz w:val="24"/>
          <w:szCs w:val="24"/>
        </w:rPr>
        <w:t xml:space="preserve"> = mean(abs(</w:t>
      </w:r>
      <w:proofErr w:type="spellStart"/>
      <w:r w:rsidRPr="003C2336">
        <w:rPr>
          <w:bCs/>
          <w:sz w:val="24"/>
          <w:szCs w:val="24"/>
        </w:rPr>
        <w:t>cA</w:t>
      </w:r>
      <w:proofErr w:type="spellEnd"/>
      <w:r w:rsidRPr="003C2336">
        <w:rPr>
          <w:bCs/>
          <w:sz w:val="24"/>
          <w:szCs w:val="24"/>
        </w:rPr>
        <w:t>)) + mean(abs(</w:t>
      </w:r>
      <w:proofErr w:type="spellStart"/>
      <w:r w:rsidRPr="003C2336">
        <w:rPr>
          <w:bCs/>
          <w:sz w:val="24"/>
          <w:szCs w:val="24"/>
        </w:rPr>
        <w:t>cD</w:t>
      </w:r>
      <w:proofErr w:type="spellEnd"/>
      <w:r w:rsidRPr="003C2336">
        <w:rPr>
          <w:bCs/>
          <w:sz w:val="24"/>
          <w:szCs w:val="24"/>
        </w:rPr>
        <w:t>));</w:t>
      </w:r>
    </w:p>
    <w:p w14:paraId="6FF49177" w14:textId="2444327F" w:rsidR="001B5A9A" w:rsidRPr="003C2336" w:rsidRDefault="001B5A9A" w:rsidP="003C2336">
      <w:pPr>
        <w:pStyle w:val="ListParagraph"/>
        <w:spacing w:line="360" w:lineRule="auto"/>
        <w:ind w:left="1440" w:firstLine="0"/>
        <w:jc w:val="both"/>
        <w:rPr>
          <w:bCs/>
          <w:sz w:val="24"/>
          <w:szCs w:val="24"/>
        </w:rPr>
      </w:pPr>
      <w:proofErr w:type="spellStart"/>
      <w:r w:rsidRPr="003C2336">
        <w:rPr>
          <w:bCs/>
          <w:sz w:val="24"/>
          <w:szCs w:val="24"/>
        </w:rPr>
        <w:t>wavelet_features</w:t>
      </w:r>
      <w:proofErr w:type="spellEnd"/>
      <w:r w:rsidRPr="003C2336">
        <w:rPr>
          <w:bCs/>
          <w:sz w:val="24"/>
          <w:szCs w:val="24"/>
        </w:rPr>
        <w:t xml:space="preserve"> = [</w:t>
      </w:r>
      <w:proofErr w:type="spellStart"/>
      <w:r w:rsidRPr="003C2336">
        <w:rPr>
          <w:bCs/>
          <w:sz w:val="24"/>
          <w:szCs w:val="24"/>
        </w:rPr>
        <w:t>wavelet_features</w:t>
      </w:r>
      <w:proofErr w:type="spellEnd"/>
      <w:r w:rsidRPr="003C2336">
        <w:rPr>
          <w:bCs/>
          <w:sz w:val="24"/>
          <w:szCs w:val="24"/>
        </w:rPr>
        <w:t xml:space="preserve">; </w:t>
      </w:r>
      <w:proofErr w:type="spellStart"/>
      <w:r w:rsidRPr="003C2336">
        <w:rPr>
          <w:bCs/>
          <w:sz w:val="24"/>
          <w:szCs w:val="24"/>
        </w:rPr>
        <w:t>wavelet_energy</w:t>
      </w:r>
      <w:proofErr w:type="spellEnd"/>
      <w:r w:rsidRPr="003C2336">
        <w:rPr>
          <w:bCs/>
          <w:sz w:val="24"/>
          <w:szCs w:val="24"/>
        </w:rPr>
        <w:t>];</w:t>
      </w:r>
    </w:p>
    <w:p w14:paraId="147D843C" w14:textId="6751F605" w:rsidR="001B5A9A" w:rsidRPr="003C2336" w:rsidRDefault="001B5A9A" w:rsidP="003C2336">
      <w:pPr>
        <w:spacing w:line="360" w:lineRule="auto"/>
        <w:jc w:val="both"/>
        <w:rPr>
          <w:bCs/>
          <w:sz w:val="24"/>
          <w:szCs w:val="24"/>
        </w:rPr>
      </w:pPr>
    </w:p>
    <w:p w14:paraId="2E46AAF8" w14:textId="4E580D62" w:rsidR="001B5A9A" w:rsidRPr="003C2336" w:rsidRDefault="001B5A9A" w:rsidP="003C2336">
      <w:pPr>
        <w:pStyle w:val="ListParagraph"/>
        <w:spacing w:line="360" w:lineRule="auto"/>
        <w:ind w:left="1440" w:firstLine="0"/>
        <w:jc w:val="both"/>
        <w:rPr>
          <w:bCs/>
          <w:sz w:val="24"/>
          <w:szCs w:val="24"/>
        </w:rPr>
      </w:pPr>
      <w:r w:rsidRPr="003C2336">
        <w:rPr>
          <w:bCs/>
          <w:sz w:val="24"/>
          <w:szCs w:val="24"/>
        </w:rPr>
        <w:t>t = (0:num_samples-1)/fs;</w:t>
      </w:r>
    </w:p>
    <w:p w14:paraId="6819B645" w14:textId="23065433" w:rsidR="001B5A9A" w:rsidRPr="003C2336" w:rsidRDefault="001B5A9A" w:rsidP="003C2336">
      <w:pPr>
        <w:pStyle w:val="ListParagraph"/>
        <w:spacing w:line="360" w:lineRule="auto"/>
        <w:ind w:left="1440" w:firstLine="0"/>
        <w:jc w:val="both"/>
        <w:rPr>
          <w:bCs/>
          <w:sz w:val="24"/>
          <w:szCs w:val="24"/>
        </w:rPr>
      </w:pPr>
      <w:proofErr w:type="spellStart"/>
      <w:r w:rsidRPr="003C2336">
        <w:rPr>
          <w:bCs/>
          <w:sz w:val="24"/>
          <w:szCs w:val="24"/>
        </w:rPr>
        <w:t>S_transform</w:t>
      </w:r>
      <w:proofErr w:type="spellEnd"/>
      <w:r w:rsidRPr="003C2336">
        <w:rPr>
          <w:bCs/>
          <w:sz w:val="24"/>
          <w:szCs w:val="24"/>
        </w:rPr>
        <w:t xml:space="preserve"> = </w:t>
      </w:r>
      <w:proofErr w:type="gramStart"/>
      <w:r w:rsidRPr="003C2336">
        <w:rPr>
          <w:bCs/>
          <w:sz w:val="24"/>
          <w:szCs w:val="24"/>
        </w:rPr>
        <w:t>cwt(</w:t>
      </w:r>
      <w:proofErr w:type="spellStart"/>
      <w:proofErr w:type="gramEnd"/>
      <w:r w:rsidRPr="003C2336">
        <w:rPr>
          <w:bCs/>
          <w:sz w:val="24"/>
          <w:szCs w:val="24"/>
        </w:rPr>
        <w:t>EEG_</w:t>
      </w:r>
      <w:proofErr w:type="gramStart"/>
      <w:r w:rsidRPr="003C2336">
        <w:rPr>
          <w:bCs/>
          <w:sz w:val="24"/>
          <w:szCs w:val="24"/>
        </w:rPr>
        <w:t>filtered</w:t>
      </w:r>
      <w:proofErr w:type="spellEnd"/>
      <w:r w:rsidRPr="003C2336">
        <w:rPr>
          <w:bCs/>
          <w:sz w:val="24"/>
          <w:szCs w:val="24"/>
        </w:rPr>
        <w:t>(</w:t>
      </w:r>
      <w:proofErr w:type="spellStart"/>
      <w:proofErr w:type="gramEnd"/>
      <w:r w:rsidRPr="003C2336">
        <w:rPr>
          <w:bCs/>
          <w:sz w:val="24"/>
          <w:szCs w:val="24"/>
        </w:rPr>
        <w:t>i</w:t>
      </w:r>
      <w:proofErr w:type="spellEnd"/>
      <w:r w:rsidRPr="003C2336">
        <w:rPr>
          <w:bCs/>
          <w:sz w:val="24"/>
          <w:szCs w:val="24"/>
        </w:rPr>
        <w:t>, :), 'morse', fs);</w:t>
      </w:r>
    </w:p>
    <w:p w14:paraId="3D726E87" w14:textId="44D8FC13" w:rsidR="001B5A9A" w:rsidRPr="003C2336" w:rsidRDefault="001B5A9A" w:rsidP="003C2336">
      <w:pPr>
        <w:pStyle w:val="ListParagraph"/>
        <w:spacing w:line="360" w:lineRule="auto"/>
        <w:ind w:left="1440" w:firstLine="0"/>
        <w:jc w:val="both"/>
        <w:rPr>
          <w:bCs/>
          <w:sz w:val="24"/>
          <w:szCs w:val="24"/>
        </w:rPr>
      </w:pPr>
      <w:proofErr w:type="spellStart"/>
      <w:r w:rsidRPr="003C2336">
        <w:rPr>
          <w:bCs/>
          <w:sz w:val="24"/>
          <w:szCs w:val="24"/>
        </w:rPr>
        <w:t>cst_energy</w:t>
      </w:r>
      <w:proofErr w:type="spellEnd"/>
      <w:r w:rsidRPr="003C2336">
        <w:rPr>
          <w:bCs/>
          <w:sz w:val="24"/>
          <w:szCs w:val="24"/>
        </w:rPr>
        <w:t xml:space="preserve"> = mean(abs(</w:t>
      </w:r>
      <w:proofErr w:type="spellStart"/>
      <w:r w:rsidRPr="003C2336">
        <w:rPr>
          <w:bCs/>
          <w:sz w:val="24"/>
          <w:szCs w:val="24"/>
        </w:rPr>
        <w:t>S_</w:t>
      </w:r>
      <w:proofErr w:type="gramStart"/>
      <w:r w:rsidRPr="003C2336">
        <w:rPr>
          <w:bCs/>
          <w:sz w:val="24"/>
          <w:szCs w:val="24"/>
        </w:rPr>
        <w:t>transform</w:t>
      </w:r>
      <w:proofErr w:type="spellEnd"/>
      <w:r w:rsidRPr="003C2336">
        <w:rPr>
          <w:bCs/>
          <w:sz w:val="24"/>
          <w:szCs w:val="24"/>
        </w:rPr>
        <w:t>(</w:t>
      </w:r>
      <w:proofErr w:type="gramEnd"/>
      <w:r w:rsidRPr="003C2336">
        <w:rPr>
          <w:bCs/>
          <w:sz w:val="24"/>
          <w:szCs w:val="24"/>
        </w:rPr>
        <w:t>:)));</w:t>
      </w:r>
    </w:p>
    <w:p w14:paraId="6A06F560" w14:textId="534B2CAF" w:rsidR="001B5A9A" w:rsidRPr="003C2336" w:rsidRDefault="001B5A9A" w:rsidP="001B4A7B">
      <w:pPr>
        <w:pStyle w:val="ListParagraph"/>
        <w:spacing w:line="360" w:lineRule="auto"/>
        <w:ind w:left="1440" w:firstLine="0"/>
        <w:jc w:val="both"/>
        <w:rPr>
          <w:bCs/>
          <w:sz w:val="24"/>
          <w:szCs w:val="24"/>
        </w:rPr>
      </w:pPr>
      <w:proofErr w:type="spellStart"/>
      <w:r w:rsidRPr="003C2336">
        <w:rPr>
          <w:bCs/>
          <w:sz w:val="24"/>
          <w:szCs w:val="24"/>
        </w:rPr>
        <w:t>cst_features</w:t>
      </w:r>
      <w:proofErr w:type="spellEnd"/>
      <w:r w:rsidRPr="003C2336">
        <w:rPr>
          <w:bCs/>
          <w:sz w:val="24"/>
          <w:szCs w:val="24"/>
        </w:rPr>
        <w:t xml:space="preserve"> = [</w:t>
      </w:r>
      <w:proofErr w:type="spellStart"/>
      <w:r w:rsidRPr="003C2336">
        <w:rPr>
          <w:bCs/>
          <w:sz w:val="24"/>
          <w:szCs w:val="24"/>
        </w:rPr>
        <w:t>cst_features</w:t>
      </w:r>
      <w:proofErr w:type="spellEnd"/>
      <w:r w:rsidRPr="003C2336">
        <w:rPr>
          <w:bCs/>
          <w:sz w:val="24"/>
          <w:szCs w:val="24"/>
        </w:rPr>
        <w:t xml:space="preserve">; </w:t>
      </w:r>
      <w:proofErr w:type="spellStart"/>
      <w:r w:rsidRPr="003C2336">
        <w:rPr>
          <w:bCs/>
          <w:sz w:val="24"/>
          <w:szCs w:val="24"/>
        </w:rPr>
        <w:t>cst_energy</w:t>
      </w:r>
      <w:proofErr w:type="spellEnd"/>
      <w:r w:rsidRPr="003C2336">
        <w:rPr>
          <w:bCs/>
          <w:sz w:val="24"/>
          <w:szCs w:val="24"/>
        </w:rPr>
        <w:t>];</w:t>
      </w:r>
    </w:p>
    <w:p w14:paraId="280056E4" w14:textId="77777777" w:rsidR="001B5A9A" w:rsidRPr="003C2336" w:rsidRDefault="001B5A9A" w:rsidP="003C2336">
      <w:pPr>
        <w:pStyle w:val="ListParagraph"/>
        <w:spacing w:line="360" w:lineRule="auto"/>
        <w:ind w:left="2160" w:firstLine="0"/>
        <w:jc w:val="both"/>
        <w:rPr>
          <w:bCs/>
          <w:sz w:val="24"/>
          <w:szCs w:val="24"/>
        </w:rPr>
      </w:pPr>
      <w:r w:rsidRPr="003C2336">
        <w:rPr>
          <w:bCs/>
          <w:sz w:val="24"/>
          <w:szCs w:val="24"/>
        </w:rPr>
        <w:t>end</w:t>
      </w:r>
    </w:p>
    <w:p w14:paraId="30123BB3" w14:textId="5BE7CC6B" w:rsidR="001B5A9A" w:rsidRPr="003C2336" w:rsidRDefault="001B5A9A" w:rsidP="001160B8">
      <w:pPr>
        <w:pStyle w:val="ListParagraph"/>
        <w:numPr>
          <w:ilvl w:val="0"/>
          <w:numId w:val="43"/>
        </w:numPr>
        <w:spacing w:line="360" w:lineRule="auto"/>
        <w:jc w:val="both"/>
        <w:rPr>
          <w:b/>
          <w:sz w:val="32"/>
          <w:szCs w:val="32"/>
        </w:rPr>
      </w:pPr>
      <w:r w:rsidRPr="003C2336">
        <w:rPr>
          <w:b/>
          <w:sz w:val="32"/>
          <w:szCs w:val="32"/>
        </w:rPr>
        <w:t xml:space="preserve">Combine </w:t>
      </w:r>
      <w:r w:rsidR="001B4A7B">
        <w:rPr>
          <w:b/>
          <w:sz w:val="32"/>
          <w:szCs w:val="32"/>
        </w:rPr>
        <w:t>Fe</w:t>
      </w:r>
      <w:r w:rsidRPr="003C2336">
        <w:rPr>
          <w:b/>
          <w:sz w:val="32"/>
          <w:szCs w:val="32"/>
        </w:rPr>
        <w:t>atures and Label Data</w:t>
      </w:r>
    </w:p>
    <w:p w14:paraId="468917D2" w14:textId="77777777" w:rsidR="001B5A9A" w:rsidRPr="003C2336" w:rsidRDefault="001B5A9A" w:rsidP="003C2336">
      <w:pPr>
        <w:pStyle w:val="ListParagraph"/>
        <w:spacing w:line="360" w:lineRule="auto"/>
        <w:ind w:left="1440" w:firstLine="0"/>
        <w:jc w:val="both"/>
        <w:rPr>
          <w:bCs/>
          <w:sz w:val="24"/>
          <w:szCs w:val="24"/>
        </w:rPr>
      </w:pPr>
      <w:r w:rsidRPr="003C2336">
        <w:rPr>
          <w:bCs/>
          <w:sz w:val="24"/>
          <w:szCs w:val="24"/>
        </w:rPr>
        <w:t>features = [</w:t>
      </w:r>
      <w:proofErr w:type="spellStart"/>
      <w:r w:rsidRPr="003C2336">
        <w:rPr>
          <w:bCs/>
          <w:sz w:val="24"/>
          <w:szCs w:val="24"/>
        </w:rPr>
        <w:t>wavelet_features</w:t>
      </w:r>
      <w:proofErr w:type="spellEnd"/>
      <w:r w:rsidRPr="003C2336">
        <w:rPr>
          <w:bCs/>
          <w:sz w:val="24"/>
          <w:szCs w:val="24"/>
        </w:rPr>
        <w:t xml:space="preserve">, </w:t>
      </w:r>
      <w:proofErr w:type="spellStart"/>
      <w:r w:rsidRPr="003C2336">
        <w:rPr>
          <w:bCs/>
          <w:sz w:val="24"/>
          <w:szCs w:val="24"/>
        </w:rPr>
        <w:t>cst_features</w:t>
      </w:r>
      <w:proofErr w:type="spellEnd"/>
      <w:r w:rsidRPr="003C2336">
        <w:rPr>
          <w:bCs/>
          <w:sz w:val="24"/>
          <w:szCs w:val="24"/>
        </w:rPr>
        <w:t>];</w:t>
      </w:r>
    </w:p>
    <w:p w14:paraId="1463AC4F" w14:textId="77777777" w:rsidR="001B5A9A" w:rsidRPr="003C2336" w:rsidRDefault="001B5A9A" w:rsidP="003C2336">
      <w:pPr>
        <w:pStyle w:val="ListParagraph"/>
        <w:spacing w:line="360" w:lineRule="auto"/>
        <w:ind w:left="1440" w:firstLine="0"/>
        <w:jc w:val="both"/>
        <w:rPr>
          <w:bCs/>
          <w:sz w:val="24"/>
          <w:szCs w:val="24"/>
        </w:rPr>
      </w:pPr>
      <w:r w:rsidRPr="003C2336">
        <w:rPr>
          <w:bCs/>
          <w:sz w:val="24"/>
          <w:szCs w:val="24"/>
        </w:rPr>
        <w:t xml:space="preserve">labels = </w:t>
      </w:r>
      <w:proofErr w:type="gramStart"/>
      <w:r w:rsidRPr="003C2336">
        <w:rPr>
          <w:bCs/>
          <w:sz w:val="24"/>
          <w:szCs w:val="24"/>
        </w:rPr>
        <w:t>zeros(size(</w:t>
      </w:r>
      <w:proofErr w:type="gramEnd"/>
      <w:r w:rsidRPr="003C2336">
        <w:rPr>
          <w:bCs/>
          <w:sz w:val="24"/>
          <w:szCs w:val="24"/>
        </w:rPr>
        <w:t>features, 1), 1);</w:t>
      </w:r>
    </w:p>
    <w:p w14:paraId="4ED5FE15" w14:textId="77777777" w:rsidR="001B5A9A" w:rsidRPr="003C2336" w:rsidRDefault="001B5A9A" w:rsidP="003C2336">
      <w:pPr>
        <w:spacing w:line="360" w:lineRule="auto"/>
        <w:jc w:val="both"/>
        <w:rPr>
          <w:bCs/>
          <w:sz w:val="24"/>
          <w:szCs w:val="24"/>
        </w:rPr>
      </w:pPr>
    </w:p>
    <w:p w14:paraId="02814BFE" w14:textId="77777777" w:rsidR="001B5A9A" w:rsidRPr="003C2336" w:rsidRDefault="001B5A9A" w:rsidP="003C2336">
      <w:pPr>
        <w:pStyle w:val="ListParagraph"/>
        <w:spacing w:line="360" w:lineRule="auto"/>
        <w:ind w:left="1440" w:firstLine="0"/>
        <w:jc w:val="both"/>
        <w:rPr>
          <w:bCs/>
          <w:sz w:val="24"/>
          <w:szCs w:val="24"/>
        </w:rPr>
      </w:pPr>
      <w:r w:rsidRPr="003C2336">
        <w:rPr>
          <w:bCs/>
          <w:sz w:val="24"/>
          <w:szCs w:val="24"/>
        </w:rPr>
        <w:t xml:space="preserve">for </w:t>
      </w:r>
      <w:proofErr w:type="spellStart"/>
      <w:r w:rsidRPr="003C2336">
        <w:rPr>
          <w:bCs/>
          <w:sz w:val="24"/>
          <w:szCs w:val="24"/>
        </w:rPr>
        <w:t>i</w:t>
      </w:r>
      <w:proofErr w:type="spellEnd"/>
      <w:r w:rsidRPr="003C2336">
        <w:rPr>
          <w:bCs/>
          <w:sz w:val="24"/>
          <w:szCs w:val="24"/>
        </w:rPr>
        <w:t xml:space="preserve"> = </w:t>
      </w:r>
      <w:proofErr w:type="gramStart"/>
      <w:r w:rsidRPr="003C2336">
        <w:rPr>
          <w:bCs/>
          <w:sz w:val="24"/>
          <w:szCs w:val="24"/>
        </w:rPr>
        <w:t>1:size</w:t>
      </w:r>
      <w:proofErr w:type="gramEnd"/>
      <w:r w:rsidRPr="003C2336">
        <w:rPr>
          <w:bCs/>
          <w:sz w:val="24"/>
          <w:szCs w:val="24"/>
        </w:rPr>
        <w:t>(features, 1)</w:t>
      </w:r>
    </w:p>
    <w:p w14:paraId="354CF304" w14:textId="368AEBE2" w:rsidR="001B5A9A" w:rsidRPr="003C2336" w:rsidRDefault="001B5A9A" w:rsidP="003C2336">
      <w:pPr>
        <w:pStyle w:val="ListParagraph"/>
        <w:spacing w:line="360" w:lineRule="auto"/>
        <w:ind w:left="1440" w:firstLine="0"/>
        <w:jc w:val="both"/>
        <w:rPr>
          <w:bCs/>
          <w:sz w:val="24"/>
          <w:szCs w:val="24"/>
        </w:rPr>
      </w:pPr>
      <w:r w:rsidRPr="003C2336">
        <w:rPr>
          <w:bCs/>
          <w:sz w:val="24"/>
          <w:szCs w:val="24"/>
        </w:rPr>
        <w:lastRenderedPageBreak/>
        <w:t xml:space="preserve">if </w:t>
      </w:r>
      <w:proofErr w:type="gramStart"/>
      <w:r w:rsidRPr="003C2336">
        <w:rPr>
          <w:bCs/>
          <w:sz w:val="24"/>
          <w:szCs w:val="24"/>
        </w:rPr>
        <w:t>features(</w:t>
      </w:r>
      <w:proofErr w:type="spellStart"/>
      <w:proofErr w:type="gramEnd"/>
      <w:r w:rsidRPr="003C2336">
        <w:rPr>
          <w:bCs/>
          <w:sz w:val="24"/>
          <w:szCs w:val="24"/>
        </w:rPr>
        <w:t>i</w:t>
      </w:r>
      <w:proofErr w:type="spellEnd"/>
      <w:r w:rsidRPr="003C2336">
        <w:rPr>
          <w:bCs/>
          <w:sz w:val="24"/>
          <w:szCs w:val="24"/>
        </w:rPr>
        <w:t xml:space="preserve">, 1) &gt; 15 &amp;&amp; </w:t>
      </w:r>
      <w:proofErr w:type="gramStart"/>
      <w:r w:rsidRPr="003C2336">
        <w:rPr>
          <w:bCs/>
          <w:sz w:val="24"/>
          <w:szCs w:val="24"/>
        </w:rPr>
        <w:t>features(</w:t>
      </w:r>
      <w:proofErr w:type="spellStart"/>
      <w:proofErr w:type="gramEnd"/>
      <w:r w:rsidRPr="003C2336">
        <w:rPr>
          <w:bCs/>
          <w:sz w:val="24"/>
          <w:szCs w:val="24"/>
        </w:rPr>
        <w:t>i</w:t>
      </w:r>
      <w:proofErr w:type="spellEnd"/>
      <w:r w:rsidRPr="003C2336">
        <w:rPr>
          <w:bCs/>
          <w:sz w:val="24"/>
          <w:szCs w:val="24"/>
        </w:rPr>
        <w:t>, 2) &gt; 8</w:t>
      </w:r>
    </w:p>
    <w:p w14:paraId="6413AC95" w14:textId="0A88012D" w:rsidR="001B5A9A" w:rsidRPr="003C2336" w:rsidRDefault="001B5A9A" w:rsidP="003C2336">
      <w:pPr>
        <w:pStyle w:val="ListParagraph"/>
        <w:spacing w:line="360" w:lineRule="auto"/>
        <w:ind w:left="2160" w:firstLine="0"/>
        <w:jc w:val="both"/>
        <w:rPr>
          <w:bCs/>
          <w:sz w:val="24"/>
          <w:szCs w:val="24"/>
        </w:rPr>
      </w:pPr>
      <w:r w:rsidRPr="003C2336">
        <w:rPr>
          <w:bCs/>
          <w:sz w:val="24"/>
          <w:szCs w:val="24"/>
        </w:rPr>
        <w:t>labels(</w:t>
      </w:r>
      <w:proofErr w:type="spellStart"/>
      <w:r w:rsidRPr="003C2336">
        <w:rPr>
          <w:bCs/>
          <w:sz w:val="24"/>
          <w:szCs w:val="24"/>
        </w:rPr>
        <w:t>i</w:t>
      </w:r>
      <w:proofErr w:type="spellEnd"/>
      <w:r w:rsidRPr="003C2336">
        <w:rPr>
          <w:bCs/>
          <w:sz w:val="24"/>
          <w:szCs w:val="24"/>
        </w:rPr>
        <w:t xml:space="preserve">) = </w:t>
      </w:r>
      <w:proofErr w:type="gramStart"/>
      <w:r w:rsidRPr="003C2336">
        <w:rPr>
          <w:bCs/>
          <w:sz w:val="24"/>
          <w:szCs w:val="24"/>
        </w:rPr>
        <w:t>1;  %</w:t>
      </w:r>
      <w:proofErr w:type="gramEnd"/>
      <w:r w:rsidRPr="003C2336">
        <w:rPr>
          <w:bCs/>
          <w:sz w:val="24"/>
          <w:szCs w:val="24"/>
        </w:rPr>
        <w:t xml:space="preserve"> Alive</w:t>
      </w:r>
    </w:p>
    <w:p w14:paraId="61D0AF96" w14:textId="1EA1E2D5" w:rsidR="001B5A9A" w:rsidRPr="003C2336" w:rsidRDefault="001B5A9A" w:rsidP="003C2336">
      <w:pPr>
        <w:pStyle w:val="ListParagraph"/>
        <w:spacing w:line="360" w:lineRule="auto"/>
        <w:ind w:left="1440" w:firstLine="0"/>
        <w:jc w:val="both"/>
        <w:rPr>
          <w:bCs/>
          <w:sz w:val="24"/>
          <w:szCs w:val="24"/>
        </w:rPr>
      </w:pPr>
      <w:r w:rsidRPr="003C2336">
        <w:rPr>
          <w:bCs/>
          <w:sz w:val="24"/>
          <w:szCs w:val="24"/>
        </w:rPr>
        <w:t>else</w:t>
      </w:r>
    </w:p>
    <w:p w14:paraId="1DECF712" w14:textId="4387C3CB" w:rsidR="001B5A9A" w:rsidRPr="003C2336" w:rsidRDefault="001B5A9A" w:rsidP="003C2336">
      <w:pPr>
        <w:pStyle w:val="ListParagraph"/>
        <w:spacing w:line="360" w:lineRule="auto"/>
        <w:ind w:left="2160" w:firstLine="0"/>
        <w:jc w:val="both"/>
        <w:rPr>
          <w:bCs/>
          <w:sz w:val="24"/>
          <w:szCs w:val="24"/>
        </w:rPr>
      </w:pPr>
      <w:r w:rsidRPr="003C2336">
        <w:rPr>
          <w:bCs/>
          <w:sz w:val="24"/>
          <w:szCs w:val="24"/>
        </w:rPr>
        <w:t>labels(</w:t>
      </w:r>
      <w:proofErr w:type="spellStart"/>
      <w:r w:rsidRPr="003C2336">
        <w:rPr>
          <w:bCs/>
          <w:sz w:val="24"/>
          <w:szCs w:val="24"/>
        </w:rPr>
        <w:t>i</w:t>
      </w:r>
      <w:proofErr w:type="spellEnd"/>
      <w:r w:rsidRPr="003C2336">
        <w:rPr>
          <w:bCs/>
          <w:sz w:val="24"/>
          <w:szCs w:val="24"/>
        </w:rPr>
        <w:t xml:space="preserve">) = </w:t>
      </w:r>
      <w:proofErr w:type="gramStart"/>
      <w:r w:rsidRPr="003C2336">
        <w:rPr>
          <w:bCs/>
          <w:sz w:val="24"/>
          <w:szCs w:val="24"/>
        </w:rPr>
        <w:t>2;  %</w:t>
      </w:r>
      <w:proofErr w:type="gramEnd"/>
      <w:r w:rsidRPr="003C2336">
        <w:rPr>
          <w:bCs/>
          <w:sz w:val="24"/>
          <w:szCs w:val="24"/>
        </w:rPr>
        <w:t xml:space="preserve"> Unconscious</w:t>
      </w:r>
    </w:p>
    <w:p w14:paraId="26CF1E65" w14:textId="4A6F2859" w:rsidR="001B5A9A" w:rsidRPr="003C2336" w:rsidRDefault="001B5A9A" w:rsidP="003C2336">
      <w:pPr>
        <w:pStyle w:val="ListParagraph"/>
        <w:spacing w:line="360" w:lineRule="auto"/>
        <w:ind w:left="1440" w:firstLine="0"/>
        <w:jc w:val="both"/>
        <w:rPr>
          <w:bCs/>
          <w:sz w:val="24"/>
          <w:szCs w:val="24"/>
        </w:rPr>
      </w:pPr>
      <w:r w:rsidRPr="003C2336">
        <w:rPr>
          <w:bCs/>
          <w:sz w:val="24"/>
          <w:szCs w:val="24"/>
        </w:rPr>
        <w:t>end</w:t>
      </w:r>
    </w:p>
    <w:p w14:paraId="72CDCCA6" w14:textId="77777777" w:rsidR="001B5A9A" w:rsidRPr="003C2336" w:rsidRDefault="001B5A9A" w:rsidP="003C2336">
      <w:pPr>
        <w:pStyle w:val="ListParagraph"/>
        <w:spacing w:line="360" w:lineRule="auto"/>
        <w:ind w:left="2160" w:firstLine="0"/>
        <w:jc w:val="both"/>
        <w:rPr>
          <w:bCs/>
          <w:sz w:val="24"/>
          <w:szCs w:val="24"/>
        </w:rPr>
      </w:pPr>
      <w:r w:rsidRPr="003C2336">
        <w:rPr>
          <w:bCs/>
          <w:sz w:val="24"/>
          <w:szCs w:val="24"/>
        </w:rPr>
        <w:t>end</w:t>
      </w:r>
    </w:p>
    <w:p w14:paraId="5C30F2D7" w14:textId="77777777" w:rsidR="001B5A9A" w:rsidRPr="003C2336" w:rsidRDefault="001B5A9A" w:rsidP="001160B8">
      <w:pPr>
        <w:pStyle w:val="ListParagraph"/>
        <w:numPr>
          <w:ilvl w:val="0"/>
          <w:numId w:val="43"/>
        </w:numPr>
        <w:spacing w:line="360" w:lineRule="auto"/>
        <w:jc w:val="both"/>
        <w:rPr>
          <w:b/>
          <w:bCs/>
          <w:sz w:val="32"/>
          <w:szCs w:val="32"/>
          <w:lang w:val="en-IN"/>
        </w:rPr>
      </w:pPr>
      <w:r w:rsidRPr="003C2336">
        <w:rPr>
          <w:b/>
          <w:bCs/>
          <w:sz w:val="32"/>
          <w:szCs w:val="32"/>
        </w:rPr>
        <w:t>Split Data for Training and Testing</w:t>
      </w:r>
    </w:p>
    <w:p w14:paraId="5CE109BB" w14:textId="77777777" w:rsidR="001B5A9A" w:rsidRPr="003C2336" w:rsidRDefault="001B5A9A" w:rsidP="003C2336">
      <w:pPr>
        <w:pStyle w:val="ListParagraph"/>
        <w:spacing w:line="360" w:lineRule="auto"/>
        <w:ind w:left="1440" w:firstLine="0"/>
        <w:jc w:val="both"/>
        <w:rPr>
          <w:sz w:val="24"/>
          <w:szCs w:val="24"/>
          <w:lang w:val="en-IN"/>
        </w:rPr>
      </w:pPr>
      <w:proofErr w:type="spellStart"/>
      <w:r w:rsidRPr="003C2336">
        <w:rPr>
          <w:sz w:val="24"/>
          <w:szCs w:val="24"/>
          <w:lang w:val="en-IN"/>
        </w:rPr>
        <w:t>numSamples</w:t>
      </w:r>
      <w:proofErr w:type="spellEnd"/>
      <w:r w:rsidRPr="003C2336">
        <w:rPr>
          <w:sz w:val="24"/>
          <w:szCs w:val="24"/>
          <w:lang w:val="en-IN"/>
        </w:rPr>
        <w:t xml:space="preserve"> = size(features, 1);</w:t>
      </w:r>
    </w:p>
    <w:p w14:paraId="403F2CCA" w14:textId="77777777" w:rsidR="001B5A9A" w:rsidRPr="003C2336" w:rsidRDefault="001B5A9A" w:rsidP="003C2336">
      <w:pPr>
        <w:pStyle w:val="ListParagraph"/>
        <w:spacing w:line="360" w:lineRule="auto"/>
        <w:ind w:left="1440" w:firstLine="0"/>
        <w:jc w:val="both"/>
        <w:rPr>
          <w:sz w:val="24"/>
          <w:szCs w:val="24"/>
          <w:lang w:val="en-IN"/>
        </w:rPr>
      </w:pPr>
      <w:r w:rsidRPr="003C2336">
        <w:rPr>
          <w:sz w:val="24"/>
          <w:szCs w:val="24"/>
          <w:lang w:val="en-IN"/>
        </w:rPr>
        <w:t xml:space="preserve">indices = </w:t>
      </w:r>
      <w:proofErr w:type="spellStart"/>
      <w:r w:rsidRPr="003C2336">
        <w:rPr>
          <w:sz w:val="24"/>
          <w:szCs w:val="24"/>
          <w:lang w:val="en-IN"/>
        </w:rPr>
        <w:t>randperm</w:t>
      </w:r>
      <w:proofErr w:type="spellEnd"/>
      <w:r w:rsidRPr="003C2336">
        <w:rPr>
          <w:sz w:val="24"/>
          <w:szCs w:val="24"/>
          <w:lang w:val="en-IN"/>
        </w:rPr>
        <w:t>(</w:t>
      </w:r>
      <w:proofErr w:type="spellStart"/>
      <w:r w:rsidRPr="003C2336">
        <w:rPr>
          <w:sz w:val="24"/>
          <w:szCs w:val="24"/>
          <w:lang w:val="en-IN"/>
        </w:rPr>
        <w:t>numSamples</w:t>
      </w:r>
      <w:proofErr w:type="spellEnd"/>
      <w:r w:rsidRPr="003C2336">
        <w:rPr>
          <w:sz w:val="24"/>
          <w:szCs w:val="24"/>
          <w:lang w:val="en-IN"/>
        </w:rPr>
        <w:t>);</w:t>
      </w:r>
    </w:p>
    <w:p w14:paraId="52A623C3" w14:textId="11B1A763" w:rsidR="001B5A9A" w:rsidRPr="003C2336" w:rsidRDefault="001B5A9A" w:rsidP="003C2336">
      <w:pPr>
        <w:pStyle w:val="ListParagraph"/>
        <w:spacing w:line="360" w:lineRule="auto"/>
        <w:ind w:left="1440" w:firstLine="0"/>
        <w:jc w:val="both"/>
        <w:rPr>
          <w:sz w:val="24"/>
          <w:szCs w:val="24"/>
          <w:lang w:val="en-IN"/>
        </w:rPr>
      </w:pPr>
      <w:proofErr w:type="spellStart"/>
      <w:r w:rsidRPr="003C2336">
        <w:rPr>
          <w:sz w:val="24"/>
          <w:szCs w:val="24"/>
          <w:lang w:val="en-IN"/>
        </w:rPr>
        <w:t>trainInd</w:t>
      </w:r>
      <w:proofErr w:type="spellEnd"/>
      <w:r w:rsidRPr="003C2336">
        <w:rPr>
          <w:sz w:val="24"/>
          <w:szCs w:val="24"/>
          <w:lang w:val="en-IN"/>
        </w:rPr>
        <w:t xml:space="preserve"> = indices(1:round(0.8 * </w:t>
      </w:r>
      <w:proofErr w:type="spellStart"/>
      <w:r w:rsidRPr="003C2336">
        <w:rPr>
          <w:sz w:val="24"/>
          <w:szCs w:val="24"/>
          <w:lang w:val="en-IN"/>
        </w:rPr>
        <w:t>numSamples</w:t>
      </w:r>
      <w:proofErr w:type="spellEnd"/>
      <w:r w:rsidRPr="003C2336">
        <w:rPr>
          <w:sz w:val="24"/>
          <w:szCs w:val="24"/>
          <w:lang w:val="en-IN"/>
        </w:rPr>
        <w:t>));</w:t>
      </w:r>
    </w:p>
    <w:p w14:paraId="4AB6DCA3" w14:textId="77777777" w:rsidR="001B5A9A" w:rsidRPr="003C2336" w:rsidRDefault="001B5A9A" w:rsidP="003C2336">
      <w:pPr>
        <w:pStyle w:val="ListParagraph"/>
        <w:spacing w:line="360" w:lineRule="auto"/>
        <w:ind w:left="1440" w:firstLine="0"/>
        <w:jc w:val="both"/>
        <w:rPr>
          <w:sz w:val="24"/>
          <w:szCs w:val="24"/>
          <w:lang w:val="en-IN"/>
        </w:rPr>
      </w:pPr>
      <w:proofErr w:type="spellStart"/>
      <w:r w:rsidRPr="003C2336">
        <w:rPr>
          <w:sz w:val="24"/>
          <w:szCs w:val="24"/>
          <w:lang w:val="en-IN"/>
        </w:rPr>
        <w:t>testInd</w:t>
      </w:r>
      <w:proofErr w:type="spellEnd"/>
      <w:r w:rsidRPr="003C2336">
        <w:rPr>
          <w:sz w:val="24"/>
          <w:szCs w:val="24"/>
          <w:lang w:val="en-IN"/>
        </w:rPr>
        <w:t xml:space="preserve"> = indices(round(0.8 * </w:t>
      </w:r>
      <w:proofErr w:type="spellStart"/>
      <w:r w:rsidRPr="003C2336">
        <w:rPr>
          <w:sz w:val="24"/>
          <w:szCs w:val="24"/>
          <w:lang w:val="en-IN"/>
        </w:rPr>
        <w:t>numSamples</w:t>
      </w:r>
      <w:proofErr w:type="spellEnd"/>
      <w:r w:rsidRPr="003C2336">
        <w:rPr>
          <w:sz w:val="24"/>
          <w:szCs w:val="24"/>
          <w:lang w:val="en-IN"/>
        </w:rPr>
        <w:t>) + 1:end);</w:t>
      </w:r>
    </w:p>
    <w:p w14:paraId="643B2929" w14:textId="77777777" w:rsidR="001B5A9A" w:rsidRPr="00FA26CB" w:rsidRDefault="001B5A9A" w:rsidP="003C2336">
      <w:pPr>
        <w:pStyle w:val="ListParagraph"/>
        <w:spacing w:line="360" w:lineRule="auto"/>
        <w:ind w:left="720" w:firstLine="0"/>
        <w:jc w:val="both"/>
        <w:rPr>
          <w:sz w:val="24"/>
          <w:szCs w:val="24"/>
          <w:lang w:val="en-IN"/>
        </w:rPr>
      </w:pPr>
    </w:p>
    <w:p w14:paraId="4CA702D4" w14:textId="77777777" w:rsidR="001B5A9A" w:rsidRPr="003C2336" w:rsidRDefault="001B5A9A" w:rsidP="003C2336">
      <w:pPr>
        <w:pStyle w:val="ListParagraph"/>
        <w:spacing w:line="360" w:lineRule="auto"/>
        <w:ind w:left="1440" w:firstLine="0"/>
        <w:jc w:val="both"/>
        <w:rPr>
          <w:sz w:val="24"/>
          <w:szCs w:val="24"/>
          <w:lang w:val="en-IN"/>
        </w:rPr>
      </w:pPr>
      <w:proofErr w:type="spellStart"/>
      <w:r w:rsidRPr="003C2336">
        <w:rPr>
          <w:sz w:val="24"/>
          <w:szCs w:val="24"/>
          <w:lang w:val="en-IN"/>
        </w:rPr>
        <w:t>XTrain</w:t>
      </w:r>
      <w:proofErr w:type="spellEnd"/>
      <w:r w:rsidRPr="003C2336">
        <w:rPr>
          <w:sz w:val="24"/>
          <w:szCs w:val="24"/>
          <w:lang w:val="en-IN"/>
        </w:rPr>
        <w:t xml:space="preserve"> = features(</w:t>
      </w:r>
      <w:proofErr w:type="spellStart"/>
      <w:r w:rsidRPr="003C2336">
        <w:rPr>
          <w:sz w:val="24"/>
          <w:szCs w:val="24"/>
          <w:lang w:val="en-IN"/>
        </w:rPr>
        <w:t>trainInd</w:t>
      </w:r>
      <w:proofErr w:type="spellEnd"/>
      <w:r w:rsidRPr="003C2336">
        <w:rPr>
          <w:sz w:val="24"/>
          <w:szCs w:val="24"/>
          <w:lang w:val="en-IN"/>
        </w:rPr>
        <w:t>, :);</w:t>
      </w:r>
    </w:p>
    <w:p w14:paraId="3E245F4D" w14:textId="77777777" w:rsidR="001B5A9A" w:rsidRPr="003C2336" w:rsidRDefault="001B5A9A" w:rsidP="003C2336">
      <w:pPr>
        <w:pStyle w:val="ListParagraph"/>
        <w:spacing w:line="360" w:lineRule="auto"/>
        <w:ind w:left="1440" w:firstLine="0"/>
        <w:jc w:val="both"/>
        <w:rPr>
          <w:sz w:val="24"/>
          <w:szCs w:val="24"/>
          <w:lang w:val="en-IN"/>
        </w:rPr>
      </w:pPr>
      <w:proofErr w:type="spellStart"/>
      <w:r w:rsidRPr="003C2336">
        <w:rPr>
          <w:sz w:val="24"/>
          <w:szCs w:val="24"/>
          <w:lang w:val="en-IN"/>
        </w:rPr>
        <w:t>YTrain</w:t>
      </w:r>
      <w:proofErr w:type="spellEnd"/>
      <w:r w:rsidRPr="003C2336">
        <w:rPr>
          <w:sz w:val="24"/>
          <w:szCs w:val="24"/>
          <w:lang w:val="en-IN"/>
        </w:rPr>
        <w:t xml:space="preserve"> = labels(</w:t>
      </w:r>
      <w:proofErr w:type="spellStart"/>
      <w:r w:rsidRPr="003C2336">
        <w:rPr>
          <w:sz w:val="24"/>
          <w:szCs w:val="24"/>
          <w:lang w:val="en-IN"/>
        </w:rPr>
        <w:t>trainInd</w:t>
      </w:r>
      <w:proofErr w:type="spellEnd"/>
      <w:r w:rsidRPr="003C2336">
        <w:rPr>
          <w:sz w:val="24"/>
          <w:szCs w:val="24"/>
          <w:lang w:val="en-IN"/>
        </w:rPr>
        <w:t>);</w:t>
      </w:r>
    </w:p>
    <w:p w14:paraId="1468D01D" w14:textId="77777777" w:rsidR="001B5A9A" w:rsidRPr="003C2336" w:rsidRDefault="001B5A9A" w:rsidP="003C2336">
      <w:pPr>
        <w:pStyle w:val="ListParagraph"/>
        <w:spacing w:line="360" w:lineRule="auto"/>
        <w:ind w:left="1440" w:firstLine="0"/>
        <w:jc w:val="both"/>
        <w:rPr>
          <w:sz w:val="24"/>
          <w:szCs w:val="24"/>
          <w:lang w:val="en-IN"/>
        </w:rPr>
      </w:pPr>
      <w:proofErr w:type="spellStart"/>
      <w:r w:rsidRPr="003C2336">
        <w:rPr>
          <w:sz w:val="24"/>
          <w:szCs w:val="24"/>
          <w:lang w:val="en-IN"/>
        </w:rPr>
        <w:t>XTest</w:t>
      </w:r>
      <w:proofErr w:type="spellEnd"/>
      <w:r w:rsidRPr="003C2336">
        <w:rPr>
          <w:sz w:val="24"/>
          <w:szCs w:val="24"/>
          <w:lang w:val="en-IN"/>
        </w:rPr>
        <w:t xml:space="preserve"> = features(</w:t>
      </w:r>
      <w:proofErr w:type="spellStart"/>
      <w:r w:rsidRPr="003C2336">
        <w:rPr>
          <w:sz w:val="24"/>
          <w:szCs w:val="24"/>
          <w:lang w:val="en-IN"/>
        </w:rPr>
        <w:t>testInd</w:t>
      </w:r>
      <w:proofErr w:type="spellEnd"/>
      <w:r w:rsidRPr="003C2336">
        <w:rPr>
          <w:sz w:val="24"/>
          <w:szCs w:val="24"/>
          <w:lang w:val="en-IN"/>
        </w:rPr>
        <w:t>, :);</w:t>
      </w:r>
    </w:p>
    <w:p w14:paraId="1404926C" w14:textId="187CDCA4" w:rsidR="001B5A9A" w:rsidRPr="003C2336" w:rsidRDefault="001B5A9A" w:rsidP="003C2336">
      <w:pPr>
        <w:pStyle w:val="ListParagraph"/>
        <w:spacing w:line="360" w:lineRule="auto"/>
        <w:ind w:left="1440" w:firstLine="0"/>
        <w:jc w:val="both"/>
        <w:rPr>
          <w:sz w:val="24"/>
          <w:szCs w:val="24"/>
          <w:lang w:val="en-IN"/>
        </w:rPr>
      </w:pPr>
      <w:proofErr w:type="spellStart"/>
      <w:r w:rsidRPr="003C2336">
        <w:rPr>
          <w:sz w:val="24"/>
          <w:szCs w:val="24"/>
          <w:lang w:val="en-IN"/>
        </w:rPr>
        <w:t>YTest</w:t>
      </w:r>
      <w:proofErr w:type="spellEnd"/>
      <w:r w:rsidRPr="003C2336">
        <w:rPr>
          <w:sz w:val="24"/>
          <w:szCs w:val="24"/>
          <w:lang w:val="en-IN"/>
        </w:rPr>
        <w:t xml:space="preserve"> = labels(</w:t>
      </w:r>
      <w:proofErr w:type="spellStart"/>
      <w:r w:rsidRPr="003C2336">
        <w:rPr>
          <w:sz w:val="24"/>
          <w:szCs w:val="24"/>
          <w:lang w:val="en-IN"/>
        </w:rPr>
        <w:t>testInd</w:t>
      </w:r>
      <w:proofErr w:type="spellEnd"/>
      <w:r w:rsidRPr="003C2336">
        <w:rPr>
          <w:sz w:val="24"/>
          <w:szCs w:val="24"/>
          <w:lang w:val="en-IN"/>
        </w:rPr>
        <w:t>);</w:t>
      </w:r>
    </w:p>
    <w:p w14:paraId="0E720152" w14:textId="77777777" w:rsidR="001B5A9A" w:rsidRDefault="001B5A9A" w:rsidP="003C2336">
      <w:pPr>
        <w:pStyle w:val="ListParagraph"/>
        <w:spacing w:line="360" w:lineRule="auto"/>
        <w:ind w:left="1440" w:firstLine="0"/>
        <w:jc w:val="both"/>
        <w:rPr>
          <w:sz w:val="24"/>
          <w:szCs w:val="24"/>
          <w:lang w:val="en-IN"/>
        </w:rPr>
      </w:pPr>
    </w:p>
    <w:p w14:paraId="46A95039" w14:textId="77777777" w:rsidR="001B5A9A" w:rsidRPr="003C2336" w:rsidRDefault="001B5A9A" w:rsidP="001160B8">
      <w:pPr>
        <w:pStyle w:val="ListParagraph"/>
        <w:numPr>
          <w:ilvl w:val="0"/>
          <w:numId w:val="43"/>
        </w:numPr>
        <w:spacing w:line="360" w:lineRule="auto"/>
        <w:jc w:val="both"/>
        <w:rPr>
          <w:b/>
          <w:bCs/>
          <w:sz w:val="32"/>
          <w:szCs w:val="32"/>
        </w:rPr>
      </w:pPr>
      <w:r w:rsidRPr="003C2336">
        <w:rPr>
          <w:b/>
          <w:bCs/>
          <w:sz w:val="32"/>
          <w:szCs w:val="32"/>
        </w:rPr>
        <w:t>Prepare Labels for Classification</w:t>
      </w:r>
    </w:p>
    <w:p w14:paraId="687785B4" w14:textId="77777777" w:rsidR="001B5A9A" w:rsidRPr="003C2336" w:rsidRDefault="001B5A9A" w:rsidP="003C2336">
      <w:pPr>
        <w:pStyle w:val="ListParagraph"/>
        <w:spacing w:line="360" w:lineRule="auto"/>
        <w:ind w:left="1440" w:firstLine="0"/>
        <w:jc w:val="both"/>
        <w:rPr>
          <w:sz w:val="24"/>
          <w:szCs w:val="24"/>
          <w:lang w:val="en-IN"/>
        </w:rPr>
      </w:pPr>
      <w:proofErr w:type="spellStart"/>
      <w:r w:rsidRPr="003C2336">
        <w:rPr>
          <w:sz w:val="24"/>
          <w:szCs w:val="24"/>
          <w:lang w:val="en-IN"/>
        </w:rPr>
        <w:t>YTrain</w:t>
      </w:r>
      <w:proofErr w:type="spellEnd"/>
      <w:r w:rsidRPr="003C2336">
        <w:rPr>
          <w:sz w:val="24"/>
          <w:szCs w:val="24"/>
          <w:lang w:val="en-IN"/>
        </w:rPr>
        <w:t xml:space="preserve"> = categorical(</w:t>
      </w:r>
      <w:proofErr w:type="spellStart"/>
      <w:r w:rsidRPr="003C2336">
        <w:rPr>
          <w:sz w:val="24"/>
          <w:szCs w:val="24"/>
          <w:lang w:val="en-IN"/>
        </w:rPr>
        <w:t>YTrain</w:t>
      </w:r>
      <w:proofErr w:type="spellEnd"/>
      <w:r w:rsidRPr="003C2336">
        <w:rPr>
          <w:sz w:val="24"/>
          <w:szCs w:val="24"/>
          <w:lang w:val="en-IN"/>
        </w:rPr>
        <w:t>, [1, 2], {'Alive', 'Unconscious'});</w:t>
      </w:r>
    </w:p>
    <w:p w14:paraId="4C5132EA" w14:textId="5607DCD4" w:rsidR="001B5A9A" w:rsidRPr="003C2336" w:rsidRDefault="003C2336" w:rsidP="003C2336">
      <w:pPr>
        <w:spacing w:line="360" w:lineRule="auto"/>
        <w:jc w:val="both"/>
        <w:rPr>
          <w:sz w:val="24"/>
          <w:szCs w:val="24"/>
          <w:lang w:val="en-IN"/>
        </w:rPr>
      </w:pPr>
      <w:r>
        <w:rPr>
          <w:sz w:val="24"/>
          <w:szCs w:val="24"/>
          <w:lang w:val="en-IN"/>
        </w:rPr>
        <w:t xml:space="preserve">                        </w:t>
      </w:r>
      <w:proofErr w:type="spellStart"/>
      <w:r w:rsidR="001B5A9A" w:rsidRPr="003C2336">
        <w:rPr>
          <w:sz w:val="24"/>
          <w:szCs w:val="24"/>
          <w:lang w:val="en-IN"/>
        </w:rPr>
        <w:t>YTest</w:t>
      </w:r>
      <w:proofErr w:type="spellEnd"/>
      <w:r w:rsidR="001B5A9A" w:rsidRPr="003C2336">
        <w:rPr>
          <w:sz w:val="24"/>
          <w:szCs w:val="24"/>
          <w:lang w:val="en-IN"/>
        </w:rPr>
        <w:t xml:space="preserve"> = categorical(</w:t>
      </w:r>
      <w:proofErr w:type="spellStart"/>
      <w:r w:rsidR="001B5A9A" w:rsidRPr="003C2336">
        <w:rPr>
          <w:sz w:val="24"/>
          <w:szCs w:val="24"/>
          <w:lang w:val="en-IN"/>
        </w:rPr>
        <w:t>YTest</w:t>
      </w:r>
      <w:proofErr w:type="spellEnd"/>
      <w:r w:rsidR="001B5A9A" w:rsidRPr="003C2336">
        <w:rPr>
          <w:sz w:val="24"/>
          <w:szCs w:val="24"/>
          <w:lang w:val="en-IN"/>
        </w:rPr>
        <w:t>, [1, 2], {'Alive', 'Unconscious'});</w:t>
      </w:r>
    </w:p>
    <w:p w14:paraId="118333B8" w14:textId="77777777" w:rsidR="003C2336" w:rsidRDefault="003C2336" w:rsidP="003C2336">
      <w:pPr>
        <w:spacing w:line="360" w:lineRule="auto"/>
        <w:jc w:val="both"/>
        <w:rPr>
          <w:b/>
          <w:bCs/>
          <w:sz w:val="32"/>
          <w:szCs w:val="32"/>
        </w:rPr>
      </w:pPr>
    </w:p>
    <w:p w14:paraId="4637A0C5" w14:textId="437C4581" w:rsidR="001B5A9A" w:rsidRPr="003C2336" w:rsidRDefault="001B5A9A" w:rsidP="001160B8">
      <w:pPr>
        <w:pStyle w:val="ListParagraph"/>
        <w:numPr>
          <w:ilvl w:val="0"/>
          <w:numId w:val="43"/>
        </w:numPr>
        <w:spacing w:line="360" w:lineRule="auto"/>
        <w:jc w:val="both"/>
        <w:rPr>
          <w:b/>
          <w:bCs/>
          <w:sz w:val="32"/>
          <w:szCs w:val="32"/>
        </w:rPr>
      </w:pPr>
      <w:r w:rsidRPr="003C2336">
        <w:rPr>
          <w:b/>
          <w:bCs/>
          <w:sz w:val="32"/>
          <w:szCs w:val="32"/>
        </w:rPr>
        <w:t>Load and Use Pretrained SVM Model</w:t>
      </w:r>
    </w:p>
    <w:p w14:paraId="5F1F707E" w14:textId="77777777" w:rsidR="001B5A9A" w:rsidRPr="003C2336" w:rsidRDefault="001B5A9A" w:rsidP="003C2336">
      <w:pPr>
        <w:pStyle w:val="ListParagraph"/>
        <w:spacing w:line="360" w:lineRule="auto"/>
        <w:ind w:left="1440" w:firstLine="0"/>
        <w:jc w:val="both"/>
        <w:rPr>
          <w:sz w:val="24"/>
          <w:szCs w:val="24"/>
          <w:lang w:val="en-IN"/>
        </w:rPr>
      </w:pPr>
      <w:r w:rsidRPr="003C2336">
        <w:rPr>
          <w:sz w:val="24"/>
          <w:szCs w:val="24"/>
          <w:lang w:val="en-IN"/>
        </w:rPr>
        <w:t>load('</w:t>
      </w:r>
      <w:proofErr w:type="spellStart"/>
      <w:r w:rsidRPr="003C2336">
        <w:rPr>
          <w:sz w:val="24"/>
          <w:szCs w:val="24"/>
          <w:lang w:val="en-IN"/>
        </w:rPr>
        <w:t>svmModel.mat</w:t>
      </w:r>
      <w:proofErr w:type="spellEnd"/>
      <w:r w:rsidRPr="003C2336">
        <w:rPr>
          <w:sz w:val="24"/>
          <w:szCs w:val="24"/>
          <w:lang w:val="en-IN"/>
        </w:rPr>
        <w:t>');</w:t>
      </w:r>
    </w:p>
    <w:p w14:paraId="542B8430" w14:textId="77777777" w:rsidR="001B5A9A" w:rsidRPr="003C2336" w:rsidRDefault="001B5A9A" w:rsidP="003C2336">
      <w:pPr>
        <w:pStyle w:val="ListParagraph"/>
        <w:spacing w:line="360" w:lineRule="auto"/>
        <w:ind w:left="1440" w:firstLine="0"/>
        <w:jc w:val="both"/>
        <w:rPr>
          <w:sz w:val="24"/>
          <w:szCs w:val="24"/>
          <w:lang w:val="en-IN"/>
        </w:rPr>
      </w:pPr>
      <w:proofErr w:type="spellStart"/>
      <w:r w:rsidRPr="003C2336">
        <w:rPr>
          <w:sz w:val="24"/>
          <w:szCs w:val="24"/>
          <w:lang w:val="en-IN"/>
        </w:rPr>
        <w:t>YPred</w:t>
      </w:r>
      <w:proofErr w:type="spellEnd"/>
      <w:r w:rsidRPr="003C2336">
        <w:rPr>
          <w:sz w:val="24"/>
          <w:szCs w:val="24"/>
          <w:lang w:val="en-IN"/>
        </w:rPr>
        <w:t xml:space="preserve"> = predict(</w:t>
      </w:r>
      <w:proofErr w:type="spellStart"/>
      <w:r w:rsidRPr="003C2336">
        <w:rPr>
          <w:sz w:val="24"/>
          <w:szCs w:val="24"/>
          <w:lang w:val="en-IN"/>
        </w:rPr>
        <w:t>svmModel</w:t>
      </w:r>
      <w:proofErr w:type="spellEnd"/>
      <w:r w:rsidRPr="003C2336">
        <w:rPr>
          <w:sz w:val="24"/>
          <w:szCs w:val="24"/>
          <w:lang w:val="en-IN"/>
        </w:rPr>
        <w:t xml:space="preserve">, </w:t>
      </w:r>
      <w:proofErr w:type="spellStart"/>
      <w:r w:rsidRPr="003C2336">
        <w:rPr>
          <w:sz w:val="24"/>
          <w:szCs w:val="24"/>
          <w:lang w:val="en-IN"/>
        </w:rPr>
        <w:t>XTest</w:t>
      </w:r>
      <w:proofErr w:type="spellEnd"/>
      <w:r w:rsidRPr="003C2336">
        <w:rPr>
          <w:sz w:val="24"/>
          <w:szCs w:val="24"/>
          <w:lang w:val="en-IN"/>
        </w:rPr>
        <w:t>);</w:t>
      </w:r>
    </w:p>
    <w:p w14:paraId="1FB9A048" w14:textId="0EA98D3A" w:rsidR="001B5A9A" w:rsidRPr="003C2336" w:rsidRDefault="001B5A9A" w:rsidP="003C2336">
      <w:pPr>
        <w:pStyle w:val="ListParagraph"/>
        <w:spacing w:line="360" w:lineRule="auto"/>
        <w:ind w:left="1440" w:firstLine="0"/>
        <w:jc w:val="both"/>
        <w:rPr>
          <w:sz w:val="24"/>
          <w:szCs w:val="24"/>
          <w:lang w:val="en-IN"/>
        </w:rPr>
      </w:pPr>
      <w:r w:rsidRPr="003C2336">
        <w:rPr>
          <w:sz w:val="24"/>
          <w:szCs w:val="24"/>
          <w:lang w:val="en-IN"/>
        </w:rPr>
        <w:t>accuracy = (sum(</w:t>
      </w:r>
      <w:proofErr w:type="spellStart"/>
      <w:r w:rsidRPr="003C2336">
        <w:rPr>
          <w:sz w:val="24"/>
          <w:szCs w:val="24"/>
          <w:lang w:val="en-IN"/>
        </w:rPr>
        <w:t>YPred</w:t>
      </w:r>
      <w:proofErr w:type="spellEnd"/>
      <w:r w:rsidRPr="003C2336">
        <w:rPr>
          <w:sz w:val="24"/>
          <w:szCs w:val="24"/>
          <w:lang w:val="en-IN"/>
        </w:rPr>
        <w:t xml:space="preserve"> == </w:t>
      </w:r>
      <w:proofErr w:type="spellStart"/>
      <w:r w:rsidRPr="003C2336">
        <w:rPr>
          <w:sz w:val="24"/>
          <w:szCs w:val="24"/>
          <w:lang w:val="en-IN"/>
        </w:rPr>
        <w:t>YTest</w:t>
      </w:r>
      <w:proofErr w:type="spellEnd"/>
      <w:r w:rsidRPr="003C2336">
        <w:rPr>
          <w:sz w:val="24"/>
          <w:szCs w:val="24"/>
          <w:lang w:val="en-IN"/>
        </w:rPr>
        <w:t xml:space="preserve">) / </w:t>
      </w:r>
      <w:proofErr w:type="spellStart"/>
      <w:r w:rsidRPr="003C2336">
        <w:rPr>
          <w:sz w:val="24"/>
          <w:szCs w:val="24"/>
          <w:lang w:val="en-IN"/>
        </w:rPr>
        <w:t>numel</w:t>
      </w:r>
      <w:proofErr w:type="spellEnd"/>
      <w:r w:rsidRPr="003C2336">
        <w:rPr>
          <w:sz w:val="24"/>
          <w:szCs w:val="24"/>
          <w:lang w:val="en-IN"/>
        </w:rPr>
        <w:t>(</w:t>
      </w:r>
      <w:proofErr w:type="spellStart"/>
      <w:r w:rsidRPr="003C2336">
        <w:rPr>
          <w:sz w:val="24"/>
          <w:szCs w:val="24"/>
          <w:lang w:val="en-IN"/>
        </w:rPr>
        <w:t>YTest</w:t>
      </w:r>
      <w:proofErr w:type="spellEnd"/>
      <w:r w:rsidRPr="003C2336">
        <w:rPr>
          <w:sz w:val="24"/>
          <w:szCs w:val="24"/>
          <w:lang w:val="en-IN"/>
        </w:rPr>
        <w:t>)) * 100;</w:t>
      </w:r>
    </w:p>
    <w:p w14:paraId="2F46C02D" w14:textId="57F41096" w:rsidR="001B5A9A" w:rsidRPr="003C2336" w:rsidRDefault="003C2336" w:rsidP="003C2336">
      <w:pPr>
        <w:spacing w:line="360" w:lineRule="auto"/>
        <w:jc w:val="both"/>
        <w:rPr>
          <w:sz w:val="24"/>
          <w:szCs w:val="24"/>
          <w:lang w:val="en-IN"/>
        </w:rPr>
      </w:pPr>
      <w:r>
        <w:rPr>
          <w:sz w:val="24"/>
          <w:szCs w:val="24"/>
          <w:lang w:val="en-IN"/>
        </w:rPr>
        <w:t xml:space="preserve">                        </w:t>
      </w:r>
      <w:proofErr w:type="spellStart"/>
      <w:r w:rsidR="001B5A9A" w:rsidRPr="003C2336">
        <w:rPr>
          <w:sz w:val="24"/>
          <w:szCs w:val="24"/>
          <w:lang w:val="en-IN"/>
        </w:rPr>
        <w:t>fprintf</w:t>
      </w:r>
      <w:proofErr w:type="spellEnd"/>
      <w:r w:rsidR="001B5A9A" w:rsidRPr="003C2336">
        <w:rPr>
          <w:sz w:val="24"/>
          <w:szCs w:val="24"/>
          <w:lang w:val="en-IN"/>
        </w:rPr>
        <w:t>('SVM Classification Accuracy: %.2f%%\n', accuracy);</w:t>
      </w:r>
    </w:p>
    <w:p w14:paraId="152245E6" w14:textId="77777777" w:rsidR="00B60758" w:rsidRPr="00020102" w:rsidRDefault="00B60758" w:rsidP="003C2336">
      <w:pPr>
        <w:spacing w:line="360" w:lineRule="auto"/>
        <w:rPr>
          <w:b/>
          <w:sz w:val="32"/>
          <w:szCs w:val="32"/>
        </w:rPr>
      </w:pPr>
    </w:p>
    <w:p w14:paraId="5EEF2261" w14:textId="77777777" w:rsidR="00B60758" w:rsidRDefault="00B60758" w:rsidP="003C2336">
      <w:pPr>
        <w:spacing w:line="360" w:lineRule="auto"/>
        <w:jc w:val="both"/>
        <w:rPr>
          <w:b/>
          <w:sz w:val="32"/>
          <w:szCs w:val="32"/>
        </w:rPr>
      </w:pPr>
    </w:p>
    <w:p w14:paraId="09F3C927" w14:textId="76FDFCD5" w:rsidR="003C2336" w:rsidRDefault="003C2336" w:rsidP="003C2336">
      <w:pPr>
        <w:spacing w:line="360" w:lineRule="auto"/>
        <w:jc w:val="both"/>
        <w:rPr>
          <w:b/>
          <w:sz w:val="32"/>
          <w:szCs w:val="32"/>
        </w:rPr>
      </w:pPr>
    </w:p>
    <w:p w14:paraId="167A8729" w14:textId="77777777" w:rsidR="003C2336" w:rsidRDefault="003C2336" w:rsidP="003C2336">
      <w:pPr>
        <w:spacing w:line="360" w:lineRule="auto"/>
        <w:jc w:val="both"/>
        <w:rPr>
          <w:b/>
          <w:sz w:val="32"/>
          <w:szCs w:val="32"/>
        </w:rPr>
      </w:pPr>
    </w:p>
    <w:p w14:paraId="629F1F3E" w14:textId="77777777" w:rsidR="001B5A9A" w:rsidRDefault="001B5A9A" w:rsidP="001526A7">
      <w:pPr>
        <w:spacing w:line="360" w:lineRule="auto"/>
        <w:jc w:val="both"/>
        <w:rPr>
          <w:b/>
          <w:sz w:val="32"/>
          <w:szCs w:val="32"/>
        </w:rPr>
      </w:pPr>
    </w:p>
    <w:p w14:paraId="23F0DC81" w14:textId="468E5F01" w:rsidR="003E3291" w:rsidRDefault="00BA18FD" w:rsidP="00A331BD">
      <w:pPr>
        <w:spacing w:line="360" w:lineRule="auto"/>
        <w:jc w:val="center"/>
        <w:rPr>
          <w:b/>
          <w:sz w:val="32"/>
          <w:szCs w:val="32"/>
        </w:rPr>
      </w:pPr>
      <w:r>
        <w:rPr>
          <w:b/>
          <w:sz w:val="32"/>
          <w:szCs w:val="32"/>
        </w:rPr>
        <w:lastRenderedPageBreak/>
        <w:t>APPENDIX-B</w:t>
      </w:r>
    </w:p>
    <w:p w14:paraId="03856CBC" w14:textId="33147393" w:rsidR="003E3291" w:rsidRDefault="00A331BD" w:rsidP="00A331BD">
      <w:pPr>
        <w:spacing w:line="360" w:lineRule="auto"/>
        <w:jc w:val="center"/>
        <w:rPr>
          <w:b/>
          <w:sz w:val="32"/>
          <w:szCs w:val="32"/>
        </w:rPr>
      </w:pPr>
      <w:r>
        <w:rPr>
          <w:b/>
          <w:sz w:val="32"/>
          <w:szCs w:val="32"/>
        </w:rPr>
        <w:t>SCREENSHOTS</w:t>
      </w:r>
    </w:p>
    <w:p w14:paraId="6AB88E46" w14:textId="39E7D925" w:rsidR="00E016CE" w:rsidRPr="00547C2D" w:rsidRDefault="001B5A9A" w:rsidP="00B6754D">
      <w:pPr>
        <w:spacing w:line="360" w:lineRule="auto"/>
        <w:jc w:val="both"/>
        <w:rPr>
          <w:b/>
          <w:sz w:val="32"/>
          <w:szCs w:val="32"/>
          <w:lang w:val="en-IN"/>
        </w:rPr>
      </w:pPr>
      <w:r w:rsidRPr="001B5A9A">
        <w:rPr>
          <w:b/>
          <w:noProof/>
          <w:sz w:val="32"/>
          <w:szCs w:val="32"/>
          <w:lang w:val="en-IN"/>
        </w:rPr>
        <w:drawing>
          <wp:inline distT="0" distB="0" distL="0" distR="0" wp14:anchorId="09623B55" wp14:editId="1ED1BC1C">
            <wp:extent cx="5612859" cy="2712254"/>
            <wp:effectExtent l="0" t="0" r="635" b="5715"/>
            <wp:docPr id="1836258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4086" cy="2712847"/>
                    </a:xfrm>
                    <a:prstGeom prst="rect">
                      <a:avLst/>
                    </a:prstGeom>
                    <a:noFill/>
                    <a:ln>
                      <a:noFill/>
                    </a:ln>
                  </pic:spPr>
                </pic:pic>
              </a:graphicData>
            </a:graphic>
          </wp:inline>
        </w:drawing>
      </w:r>
    </w:p>
    <w:p w14:paraId="0E6CAA6D" w14:textId="2D636391" w:rsidR="001177D9" w:rsidRDefault="00E37437" w:rsidP="001177D9">
      <w:pPr>
        <w:spacing w:line="360" w:lineRule="auto"/>
        <w:jc w:val="center"/>
        <w:rPr>
          <w:bCs/>
          <w:sz w:val="24"/>
          <w:szCs w:val="24"/>
        </w:rPr>
      </w:pPr>
      <w:r w:rsidRPr="00E37437">
        <w:rPr>
          <w:bCs/>
          <w:sz w:val="24"/>
          <w:szCs w:val="24"/>
        </w:rPr>
        <w:t>Screenshot</w:t>
      </w:r>
      <w:r>
        <w:rPr>
          <w:bCs/>
          <w:sz w:val="32"/>
          <w:szCs w:val="32"/>
        </w:rPr>
        <w:t xml:space="preserve"> </w:t>
      </w:r>
      <w:r>
        <w:rPr>
          <w:bCs/>
          <w:sz w:val="24"/>
          <w:szCs w:val="24"/>
        </w:rPr>
        <w:t xml:space="preserve">1.1: </w:t>
      </w:r>
      <w:r w:rsidR="001B5A9A">
        <w:rPr>
          <w:bCs/>
          <w:sz w:val="24"/>
          <w:szCs w:val="24"/>
        </w:rPr>
        <w:t xml:space="preserve">Brain State of patients from dataset depicted </w:t>
      </w:r>
      <w:proofErr w:type="gramStart"/>
      <w:r w:rsidR="001177D9">
        <w:rPr>
          <w:bCs/>
          <w:sz w:val="24"/>
          <w:szCs w:val="24"/>
        </w:rPr>
        <w:t>as ”alive</w:t>
      </w:r>
      <w:proofErr w:type="gramEnd"/>
      <w:r w:rsidR="001177D9">
        <w:rPr>
          <w:bCs/>
          <w:sz w:val="24"/>
          <w:szCs w:val="24"/>
        </w:rPr>
        <w:t>”</w:t>
      </w:r>
    </w:p>
    <w:p w14:paraId="74EC0D93" w14:textId="77777777" w:rsidR="00547C2D" w:rsidRPr="00E37437" w:rsidRDefault="00547C2D" w:rsidP="001177D9">
      <w:pPr>
        <w:spacing w:line="360" w:lineRule="auto"/>
        <w:jc w:val="center"/>
        <w:rPr>
          <w:bCs/>
          <w:sz w:val="24"/>
          <w:szCs w:val="24"/>
        </w:rPr>
      </w:pPr>
    </w:p>
    <w:p w14:paraId="6CCB0197" w14:textId="1CFB23BB" w:rsidR="00E016CE" w:rsidRDefault="001B5A9A" w:rsidP="00E70998">
      <w:pPr>
        <w:spacing w:line="360" w:lineRule="auto"/>
        <w:jc w:val="both"/>
        <w:rPr>
          <w:bCs/>
          <w:sz w:val="24"/>
          <w:szCs w:val="24"/>
        </w:rPr>
      </w:pPr>
      <w:r w:rsidRPr="001B5A9A">
        <w:rPr>
          <w:bCs/>
          <w:sz w:val="24"/>
          <w:szCs w:val="24"/>
        </w:rPr>
        <w:t xml:space="preserve">This MATLAB R2022b screenshot displays the </w:t>
      </w:r>
      <w:proofErr w:type="spellStart"/>
      <w:r w:rsidRPr="001B5A9A">
        <w:rPr>
          <w:bCs/>
          <w:sz w:val="24"/>
          <w:szCs w:val="24"/>
        </w:rPr>
        <w:t>YTrain</w:t>
      </w:r>
      <w:proofErr w:type="spellEnd"/>
      <w:r w:rsidRPr="001B5A9A">
        <w:rPr>
          <w:bCs/>
          <w:sz w:val="24"/>
          <w:szCs w:val="24"/>
        </w:rPr>
        <w:t xml:space="preserve"> variable from a brain-computer interface (BCI) project focused on classifying brain activity in coma patients. The </w:t>
      </w:r>
      <w:proofErr w:type="spellStart"/>
      <w:r w:rsidRPr="001B5A9A">
        <w:rPr>
          <w:bCs/>
          <w:sz w:val="24"/>
          <w:szCs w:val="24"/>
        </w:rPr>
        <w:t>YTrain</w:t>
      </w:r>
      <w:proofErr w:type="spellEnd"/>
      <w:r w:rsidRPr="001B5A9A">
        <w:rPr>
          <w:bCs/>
          <w:sz w:val="24"/>
          <w:szCs w:val="24"/>
        </w:rPr>
        <w:t xml:space="preserve"> variable contains 184 categorical labels, where each entry represents the ground truth for a training EEG sample. As shown, all currently visible entries are labeled "Alive", indicating that these EEG signals correspond to patients with active brain function. The Workspace panel reveals related variables such as </w:t>
      </w:r>
      <w:proofErr w:type="spellStart"/>
      <w:r w:rsidRPr="001B5A9A">
        <w:rPr>
          <w:bCs/>
          <w:sz w:val="24"/>
          <w:szCs w:val="24"/>
        </w:rPr>
        <w:t>EEG_data</w:t>
      </w:r>
      <w:proofErr w:type="spellEnd"/>
      <w:r w:rsidRPr="001B5A9A">
        <w:rPr>
          <w:bCs/>
          <w:sz w:val="24"/>
          <w:szCs w:val="24"/>
        </w:rPr>
        <w:t xml:space="preserve">, </w:t>
      </w:r>
      <w:proofErr w:type="spellStart"/>
      <w:r w:rsidRPr="001B5A9A">
        <w:rPr>
          <w:bCs/>
          <w:sz w:val="24"/>
          <w:szCs w:val="24"/>
        </w:rPr>
        <w:t>cst_features</w:t>
      </w:r>
      <w:proofErr w:type="spellEnd"/>
      <w:r w:rsidRPr="001B5A9A">
        <w:rPr>
          <w:bCs/>
          <w:sz w:val="24"/>
          <w:szCs w:val="24"/>
        </w:rPr>
        <w:t xml:space="preserve">, and </w:t>
      </w:r>
      <w:proofErr w:type="spellStart"/>
      <w:r w:rsidRPr="001B5A9A">
        <w:rPr>
          <w:bCs/>
          <w:sz w:val="24"/>
          <w:szCs w:val="24"/>
        </w:rPr>
        <w:t>wavelet_features</w:t>
      </w:r>
      <w:proofErr w:type="spellEnd"/>
      <w:r w:rsidRPr="001B5A9A">
        <w:rPr>
          <w:bCs/>
          <w:sz w:val="24"/>
          <w:szCs w:val="24"/>
        </w:rPr>
        <w:t>, which are used as inputs to a CNN-based classification model.</w:t>
      </w:r>
    </w:p>
    <w:p w14:paraId="65FFC17B" w14:textId="77777777" w:rsidR="00547C2D" w:rsidRPr="00E70998" w:rsidRDefault="00547C2D" w:rsidP="00E70998">
      <w:pPr>
        <w:spacing w:line="360" w:lineRule="auto"/>
        <w:jc w:val="both"/>
        <w:rPr>
          <w:bCs/>
          <w:sz w:val="24"/>
          <w:szCs w:val="24"/>
        </w:rPr>
      </w:pPr>
    </w:p>
    <w:p w14:paraId="430EC022" w14:textId="548F4BFB" w:rsidR="001B5A9A" w:rsidRPr="001B5A9A" w:rsidRDefault="001B5A9A" w:rsidP="001B5A9A">
      <w:pPr>
        <w:spacing w:line="360" w:lineRule="auto"/>
        <w:jc w:val="both"/>
        <w:rPr>
          <w:b/>
          <w:sz w:val="32"/>
          <w:szCs w:val="32"/>
          <w:lang w:val="en-IN"/>
        </w:rPr>
      </w:pPr>
      <w:r w:rsidRPr="001B5A9A">
        <w:rPr>
          <w:b/>
          <w:noProof/>
          <w:sz w:val="32"/>
          <w:szCs w:val="32"/>
          <w:lang w:val="en-IN"/>
        </w:rPr>
        <w:drawing>
          <wp:inline distT="0" distB="0" distL="0" distR="0" wp14:anchorId="4B101552" wp14:editId="7F58CDBB">
            <wp:extent cx="5302250" cy="2630960"/>
            <wp:effectExtent l="0" t="0" r="0" b="0"/>
            <wp:docPr id="1802865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17783" cy="2638667"/>
                    </a:xfrm>
                    <a:prstGeom prst="rect">
                      <a:avLst/>
                    </a:prstGeom>
                    <a:noFill/>
                    <a:ln>
                      <a:noFill/>
                    </a:ln>
                  </pic:spPr>
                </pic:pic>
              </a:graphicData>
            </a:graphic>
          </wp:inline>
        </w:drawing>
      </w:r>
    </w:p>
    <w:p w14:paraId="0931CB9A" w14:textId="09812DE0" w:rsidR="001177D9" w:rsidRPr="001177D9" w:rsidRDefault="001B5A9A" w:rsidP="001177D9">
      <w:pPr>
        <w:spacing w:line="360" w:lineRule="auto"/>
        <w:rPr>
          <w:bCs/>
          <w:sz w:val="24"/>
          <w:szCs w:val="24"/>
        </w:rPr>
      </w:pPr>
      <w:r>
        <w:rPr>
          <w:b/>
          <w:sz w:val="32"/>
          <w:szCs w:val="32"/>
        </w:rPr>
        <w:t xml:space="preserve">  </w:t>
      </w:r>
      <w:r w:rsidR="00E37437" w:rsidRPr="00E37437">
        <w:rPr>
          <w:bCs/>
          <w:sz w:val="24"/>
          <w:szCs w:val="24"/>
        </w:rPr>
        <w:t>Screenshot 1.2:</w:t>
      </w:r>
      <w:r w:rsidR="00E37437">
        <w:rPr>
          <w:bCs/>
          <w:sz w:val="24"/>
          <w:szCs w:val="24"/>
        </w:rPr>
        <w:t xml:space="preserve"> </w:t>
      </w:r>
      <w:r w:rsidR="001177D9">
        <w:rPr>
          <w:bCs/>
          <w:sz w:val="24"/>
          <w:szCs w:val="24"/>
        </w:rPr>
        <w:t xml:space="preserve">Brain State of patients from dataset depicted </w:t>
      </w:r>
      <w:proofErr w:type="gramStart"/>
      <w:r w:rsidR="001177D9">
        <w:rPr>
          <w:bCs/>
          <w:sz w:val="24"/>
          <w:szCs w:val="24"/>
        </w:rPr>
        <w:t>as ”alive</w:t>
      </w:r>
      <w:proofErr w:type="gramEnd"/>
      <w:r w:rsidR="001177D9">
        <w:rPr>
          <w:bCs/>
          <w:sz w:val="24"/>
          <w:szCs w:val="24"/>
        </w:rPr>
        <w:t xml:space="preserve">” and “unconscious </w:t>
      </w:r>
      <w:r w:rsidR="00BC0592">
        <w:rPr>
          <w:bCs/>
          <w:sz w:val="24"/>
          <w:szCs w:val="24"/>
        </w:rPr>
        <w:t>“</w:t>
      </w:r>
    </w:p>
    <w:p w14:paraId="565C7BDB" w14:textId="34E52709" w:rsidR="001177D9" w:rsidRPr="001177D9" w:rsidRDefault="001177D9" w:rsidP="001177D9">
      <w:pPr>
        <w:spacing w:line="360" w:lineRule="auto"/>
        <w:jc w:val="both"/>
        <w:rPr>
          <w:bCs/>
          <w:sz w:val="24"/>
          <w:szCs w:val="24"/>
          <w:lang w:val="en-IN"/>
        </w:rPr>
      </w:pPr>
      <w:r w:rsidRPr="001177D9">
        <w:rPr>
          <w:bCs/>
          <w:sz w:val="24"/>
          <w:szCs w:val="24"/>
          <w:lang w:val="en-IN"/>
        </w:rPr>
        <w:lastRenderedPageBreak/>
        <w:t xml:space="preserve">This above image of  MATLAB R2022b  shows an extended view of the </w:t>
      </w:r>
      <w:proofErr w:type="spellStart"/>
      <w:r w:rsidRPr="001177D9">
        <w:rPr>
          <w:bCs/>
          <w:sz w:val="24"/>
          <w:szCs w:val="24"/>
          <w:lang w:val="en-IN"/>
        </w:rPr>
        <w:t>YTrain</w:t>
      </w:r>
      <w:proofErr w:type="spellEnd"/>
      <w:r w:rsidRPr="001177D9">
        <w:rPr>
          <w:bCs/>
          <w:sz w:val="24"/>
          <w:szCs w:val="24"/>
          <w:lang w:val="en-IN"/>
        </w:rPr>
        <w:t xml:space="preserve"> variable used in the brain activity classification project for coma patients. The </w:t>
      </w:r>
      <w:proofErr w:type="spellStart"/>
      <w:r w:rsidRPr="001177D9">
        <w:rPr>
          <w:bCs/>
          <w:sz w:val="24"/>
          <w:szCs w:val="24"/>
          <w:lang w:val="en-IN"/>
        </w:rPr>
        <w:t>YTrain</w:t>
      </w:r>
      <w:proofErr w:type="spellEnd"/>
      <w:r w:rsidRPr="001177D9">
        <w:rPr>
          <w:bCs/>
          <w:sz w:val="24"/>
          <w:szCs w:val="24"/>
          <w:lang w:val="en-IN"/>
        </w:rPr>
        <w:t xml:space="preserve"> array contains 184 categorical labels representing brain states derived from EEG signals. While most entries are </w:t>
      </w:r>
      <w:proofErr w:type="spellStart"/>
      <w:r w:rsidRPr="001177D9">
        <w:rPr>
          <w:bCs/>
          <w:sz w:val="24"/>
          <w:szCs w:val="24"/>
          <w:lang w:val="en-IN"/>
        </w:rPr>
        <w:t>labeled</w:t>
      </w:r>
      <w:proofErr w:type="spellEnd"/>
      <w:r w:rsidRPr="001177D9">
        <w:rPr>
          <w:bCs/>
          <w:sz w:val="24"/>
          <w:szCs w:val="24"/>
          <w:lang w:val="en-IN"/>
        </w:rPr>
        <w:t xml:space="preserve"> "Alive", a few entries such as row 29 and 43 are </w:t>
      </w:r>
      <w:proofErr w:type="spellStart"/>
      <w:r w:rsidRPr="001177D9">
        <w:rPr>
          <w:bCs/>
          <w:sz w:val="24"/>
          <w:szCs w:val="24"/>
          <w:lang w:val="en-IN"/>
        </w:rPr>
        <w:t>labeled</w:t>
      </w:r>
      <w:proofErr w:type="spellEnd"/>
      <w:r w:rsidRPr="001177D9">
        <w:rPr>
          <w:bCs/>
          <w:sz w:val="24"/>
          <w:szCs w:val="24"/>
          <w:lang w:val="en-IN"/>
        </w:rPr>
        <w:t xml:space="preserve"> "Unconscious", indicating diversity in the dataset used to train the CNN-based classifier. This variation is critical for teaching the model to distinguish between different levels of consciousness. The model, trained using wavelet and CST features, shows an accuracy of 85%, highlighting its potential for reliably classifying brain activity in clinical coma assessments.</w:t>
      </w:r>
    </w:p>
    <w:p w14:paraId="48470D1F" w14:textId="77777777" w:rsidR="00E016CE" w:rsidRPr="00E016CE" w:rsidRDefault="00E016CE" w:rsidP="00E016CE">
      <w:pPr>
        <w:spacing w:line="360" w:lineRule="auto"/>
        <w:jc w:val="both"/>
        <w:rPr>
          <w:bCs/>
          <w:sz w:val="24"/>
          <w:szCs w:val="24"/>
        </w:rPr>
      </w:pPr>
    </w:p>
    <w:p w14:paraId="585644F9" w14:textId="0E823E8E" w:rsidR="00617829" w:rsidRPr="00547C2D" w:rsidRDefault="00BC0592" w:rsidP="00B6754D">
      <w:pPr>
        <w:spacing w:line="360" w:lineRule="auto"/>
        <w:jc w:val="both"/>
        <w:rPr>
          <w:b/>
          <w:sz w:val="32"/>
          <w:szCs w:val="32"/>
          <w:lang w:val="en-IN"/>
        </w:rPr>
      </w:pPr>
      <w:r w:rsidRPr="00BC0592">
        <w:rPr>
          <w:b/>
          <w:noProof/>
          <w:sz w:val="32"/>
          <w:szCs w:val="32"/>
          <w:lang w:val="en-IN"/>
        </w:rPr>
        <w:drawing>
          <wp:inline distT="0" distB="0" distL="0" distR="0" wp14:anchorId="06FE72CA" wp14:editId="4767C31E">
            <wp:extent cx="5676900" cy="2795905"/>
            <wp:effectExtent l="0" t="0" r="0" b="4445"/>
            <wp:docPr id="4105772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76900" cy="2795905"/>
                    </a:xfrm>
                    <a:prstGeom prst="rect">
                      <a:avLst/>
                    </a:prstGeom>
                    <a:noFill/>
                    <a:ln>
                      <a:noFill/>
                    </a:ln>
                  </pic:spPr>
                </pic:pic>
              </a:graphicData>
            </a:graphic>
          </wp:inline>
        </w:drawing>
      </w:r>
    </w:p>
    <w:p w14:paraId="2C5B6A84" w14:textId="6699930C" w:rsidR="00E37437" w:rsidRDefault="00E37437" w:rsidP="00A71D9F">
      <w:pPr>
        <w:spacing w:line="360" w:lineRule="auto"/>
        <w:jc w:val="center"/>
        <w:rPr>
          <w:bCs/>
          <w:sz w:val="24"/>
          <w:szCs w:val="24"/>
        </w:rPr>
      </w:pPr>
      <w:r w:rsidRPr="00A71D9F">
        <w:rPr>
          <w:bCs/>
          <w:sz w:val="24"/>
          <w:szCs w:val="24"/>
        </w:rPr>
        <w:t>Screenshot 1.3</w:t>
      </w:r>
      <w:proofErr w:type="gramStart"/>
      <w:r w:rsidRPr="00A71D9F">
        <w:rPr>
          <w:bCs/>
          <w:sz w:val="24"/>
          <w:szCs w:val="24"/>
        </w:rPr>
        <w:t xml:space="preserve">: </w:t>
      </w:r>
      <w:r w:rsidR="00BC0592" w:rsidRPr="00E37437">
        <w:rPr>
          <w:bCs/>
          <w:sz w:val="24"/>
          <w:szCs w:val="24"/>
        </w:rPr>
        <w:t>:</w:t>
      </w:r>
      <w:proofErr w:type="gramEnd"/>
      <w:r w:rsidR="00BC0592">
        <w:rPr>
          <w:bCs/>
          <w:sz w:val="24"/>
          <w:szCs w:val="24"/>
        </w:rPr>
        <w:t xml:space="preserve"> Brain State of patients from dataset depicted </w:t>
      </w:r>
      <w:proofErr w:type="gramStart"/>
      <w:r w:rsidR="00BC0592">
        <w:rPr>
          <w:bCs/>
          <w:sz w:val="24"/>
          <w:szCs w:val="24"/>
        </w:rPr>
        <w:t>as ”alive</w:t>
      </w:r>
      <w:proofErr w:type="gramEnd"/>
      <w:r w:rsidR="00BC0592">
        <w:rPr>
          <w:bCs/>
          <w:sz w:val="24"/>
          <w:szCs w:val="24"/>
        </w:rPr>
        <w:t>” and “unconscious “</w:t>
      </w:r>
    </w:p>
    <w:p w14:paraId="06281784" w14:textId="77777777" w:rsidR="00BC0592" w:rsidRDefault="00BC0592" w:rsidP="00A71D9F">
      <w:pPr>
        <w:spacing w:line="360" w:lineRule="auto"/>
        <w:jc w:val="center"/>
        <w:rPr>
          <w:bCs/>
          <w:sz w:val="24"/>
          <w:szCs w:val="24"/>
        </w:rPr>
      </w:pPr>
    </w:p>
    <w:p w14:paraId="5E6D7978" w14:textId="0AE8C665" w:rsidR="00BC0592" w:rsidRPr="00BC0592" w:rsidRDefault="00BC0592" w:rsidP="00BC0592">
      <w:pPr>
        <w:spacing w:line="360" w:lineRule="auto"/>
        <w:jc w:val="both"/>
        <w:rPr>
          <w:bCs/>
          <w:sz w:val="24"/>
          <w:szCs w:val="24"/>
        </w:rPr>
      </w:pPr>
      <w:r w:rsidRPr="00BC0592">
        <w:rPr>
          <w:bCs/>
          <w:sz w:val="24"/>
          <w:szCs w:val="24"/>
        </w:rPr>
        <w:t xml:space="preserve">This MATLAB R2022b screenshot presents another section of the </w:t>
      </w:r>
      <w:proofErr w:type="spellStart"/>
      <w:r w:rsidRPr="00BC0592">
        <w:rPr>
          <w:bCs/>
          <w:sz w:val="24"/>
          <w:szCs w:val="24"/>
        </w:rPr>
        <w:t>YTrain</w:t>
      </w:r>
      <w:proofErr w:type="spellEnd"/>
      <w:r w:rsidRPr="00BC0592">
        <w:rPr>
          <w:bCs/>
          <w:sz w:val="24"/>
          <w:szCs w:val="24"/>
        </w:rPr>
        <w:t xml:space="preserve"> variable, used in a CNN-based project for classifying brain activity in coma patients. Among the 184 labeled EEG samples, most entries in this view are categorized as "Alive", with a few labeled "Unconscious", such as at row 150. These labels serve as ground truth for training the neural network to distinguish between conscious and unconscious brain states. The dataset’s class diversity enables the model to generalize well for real-world clinical assessments</w:t>
      </w:r>
    </w:p>
    <w:p w14:paraId="3959ECDF" w14:textId="77777777" w:rsidR="00BC0592" w:rsidRPr="00A71D9F" w:rsidRDefault="00BC0592" w:rsidP="00BC0592">
      <w:pPr>
        <w:spacing w:line="360" w:lineRule="auto"/>
        <w:rPr>
          <w:bCs/>
          <w:sz w:val="24"/>
          <w:szCs w:val="24"/>
        </w:rPr>
      </w:pPr>
    </w:p>
    <w:p w14:paraId="51651B16" w14:textId="7BFD67A6" w:rsidR="00EB19CC" w:rsidRPr="00B6754D" w:rsidRDefault="00EB19CC" w:rsidP="00B6754D">
      <w:pPr>
        <w:tabs>
          <w:tab w:val="left" w:pos="5740"/>
        </w:tabs>
        <w:rPr>
          <w:sz w:val="32"/>
          <w:szCs w:val="32"/>
        </w:rPr>
      </w:pPr>
    </w:p>
    <w:p w14:paraId="6B67CB7F" w14:textId="77777777" w:rsidR="00E016CE" w:rsidRDefault="00E016CE" w:rsidP="00EB19CC">
      <w:pPr>
        <w:spacing w:line="360" w:lineRule="auto"/>
        <w:jc w:val="center"/>
        <w:rPr>
          <w:b/>
          <w:sz w:val="32"/>
          <w:szCs w:val="32"/>
        </w:rPr>
      </w:pPr>
    </w:p>
    <w:p w14:paraId="50810B2C" w14:textId="77777777" w:rsidR="00547C2D" w:rsidRDefault="00547C2D" w:rsidP="00EB19CC">
      <w:pPr>
        <w:spacing w:line="360" w:lineRule="auto"/>
        <w:jc w:val="center"/>
        <w:rPr>
          <w:b/>
          <w:sz w:val="32"/>
          <w:szCs w:val="32"/>
        </w:rPr>
      </w:pPr>
    </w:p>
    <w:p w14:paraId="596B2AE1" w14:textId="77777777" w:rsidR="001177D9" w:rsidRDefault="001177D9" w:rsidP="00E017C4">
      <w:pPr>
        <w:spacing w:line="360" w:lineRule="auto"/>
        <w:rPr>
          <w:b/>
          <w:sz w:val="32"/>
          <w:szCs w:val="32"/>
        </w:rPr>
      </w:pPr>
    </w:p>
    <w:p w14:paraId="7A415E09" w14:textId="04D24E28" w:rsidR="00EB19CC" w:rsidRDefault="00EB19CC" w:rsidP="00EB19CC">
      <w:pPr>
        <w:spacing w:line="360" w:lineRule="auto"/>
        <w:jc w:val="center"/>
        <w:rPr>
          <w:b/>
          <w:sz w:val="32"/>
          <w:szCs w:val="32"/>
        </w:rPr>
      </w:pPr>
      <w:r>
        <w:rPr>
          <w:b/>
          <w:sz w:val="32"/>
          <w:szCs w:val="32"/>
        </w:rPr>
        <w:lastRenderedPageBreak/>
        <w:t>APPENDIX-C</w:t>
      </w:r>
    </w:p>
    <w:p w14:paraId="4D982D06" w14:textId="5E33C822" w:rsidR="00617829" w:rsidRDefault="00EB19CC" w:rsidP="00F96DD9">
      <w:pPr>
        <w:spacing w:line="360" w:lineRule="auto"/>
        <w:jc w:val="center"/>
        <w:rPr>
          <w:b/>
          <w:sz w:val="32"/>
          <w:szCs w:val="32"/>
        </w:rPr>
      </w:pPr>
      <w:r>
        <w:rPr>
          <w:b/>
          <w:sz w:val="32"/>
          <w:szCs w:val="32"/>
        </w:rPr>
        <w:t>ENCLOSURES</w:t>
      </w:r>
    </w:p>
    <w:p w14:paraId="5255FE3F" w14:textId="77777777" w:rsidR="00BC0592" w:rsidRDefault="00BC0592" w:rsidP="00F96DD9">
      <w:pPr>
        <w:spacing w:line="360" w:lineRule="auto"/>
        <w:jc w:val="center"/>
        <w:rPr>
          <w:b/>
          <w:sz w:val="32"/>
          <w:szCs w:val="32"/>
        </w:rPr>
      </w:pPr>
    </w:p>
    <w:p w14:paraId="0869E6B6" w14:textId="442DB186" w:rsidR="00F96DD9" w:rsidRPr="00F96DD9" w:rsidRDefault="00BC0592" w:rsidP="00F96DD9">
      <w:pPr>
        <w:spacing w:line="360" w:lineRule="auto"/>
        <w:jc w:val="center"/>
        <w:rPr>
          <w:b/>
          <w:sz w:val="32"/>
          <w:szCs w:val="32"/>
        </w:rPr>
      </w:pPr>
      <w:r w:rsidRPr="00BC0592">
        <w:rPr>
          <w:noProof/>
          <w:sz w:val="32"/>
          <w:szCs w:val="32"/>
          <w:lang w:val="en-IN"/>
        </w:rPr>
        <w:drawing>
          <wp:inline distT="0" distB="0" distL="0" distR="0" wp14:anchorId="280043D6" wp14:editId="0A4D3975">
            <wp:extent cx="5676900" cy="7342505"/>
            <wp:effectExtent l="0" t="0" r="0" b="0"/>
            <wp:docPr id="612375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6900" cy="7342505"/>
                    </a:xfrm>
                    <a:prstGeom prst="rect">
                      <a:avLst/>
                    </a:prstGeom>
                    <a:noFill/>
                    <a:ln>
                      <a:noFill/>
                    </a:ln>
                  </pic:spPr>
                </pic:pic>
              </a:graphicData>
            </a:graphic>
          </wp:inline>
        </w:drawing>
      </w:r>
    </w:p>
    <w:p w14:paraId="5390B1E5" w14:textId="654012BA" w:rsidR="00617829" w:rsidRDefault="00617829" w:rsidP="00617829">
      <w:pPr>
        <w:tabs>
          <w:tab w:val="left" w:pos="5740"/>
        </w:tabs>
        <w:rPr>
          <w:noProof/>
          <w:sz w:val="32"/>
          <w:szCs w:val="32"/>
        </w:rPr>
      </w:pPr>
    </w:p>
    <w:p w14:paraId="01CB429D" w14:textId="77777777" w:rsidR="00BC0592" w:rsidRDefault="00BC0592" w:rsidP="00617829">
      <w:pPr>
        <w:tabs>
          <w:tab w:val="left" w:pos="5740"/>
        </w:tabs>
        <w:jc w:val="center"/>
        <w:rPr>
          <w:b/>
          <w:bCs/>
          <w:sz w:val="32"/>
          <w:szCs w:val="32"/>
        </w:rPr>
      </w:pPr>
    </w:p>
    <w:p w14:paraId="54F6B4B4" w14:textId="739BD82D" w:rsidR="00617829" w:rsidRDefault="00617829" w:rsidP="00617829">
      <w:pPr>
        <w:tabs>
          <w:tab w:val="left" w:pos="5740"/>
        </w:tabs>
        <w:jc w:val="center"/>
        <w:rPr>
          <w:b/>
          <w:bCs/>
          <w:sz w:val="32"/>
          <w:szCs w:val="32"/>
        </w:rPr>
      </w:pPr>
      <w:r w:rsidRPr="00617829">
        <w:rPr>
          <w:b/>
          <w:bCs/>
          <w:sz w:val="32"/>
          <w:szCs w:val="32"/>
        </w:rPr>
        <w:lastRenderedPageBreak/>
        <w:t>Sustainable Development Goals (SDGs)</w:t>
      </w:r>
    </w:p>
    <w:p w14:paraId="2DC53FBC" w14:textId="77777777" w:rsidR="00E017C4" w:rsidRDefault="00E017C4" w:rsidP="00617829">
      <w:pPr>
        <w:tabs>
          <w:tab w:val="left" w:pos="5740"/>
        </w:tabs>
        <w:jc w:val="center"/>
        <w:rPr>
          <w:b/>
          <w:bCs/>
          <w:sz w:val="32"/>
          <w:szCs w:val="32"/>
        </w:rPr>
      </w:pPr>
    </w:p>
    <w:p w14:paraId="09B316C7" w14:textId="4C6B6F2D" w:rsidR="00D5132E" w:rsidRPr="00D5132E" w:rsidRDefault="00D5132E" w:rsidP="00E017C4">
      <w:pPr>
        <w:tabs>
          <w:tab w:val="left" w:pos="5740"/>
        </w:tabs>
        <w:spacing w:line="360" w:lineRule="auto"/>
        <w:jc w:val="both"/>
        <w:rPr>
          <w:sz w:val="24"/>
          <w:szCs w:val="24"/>
          <w:lang w:val="en-IN"/>
        </w:rPr>
      </w:pPr>
      <w:r w:rsidRPr="00D5132E">
        <w:rPr>
          <w:sz w:val="24"/>
          <w:szCs w:val="24"/>
          <w:lang w:val="en-IN"/>
        </w:rPr>
        <w:t xml:space="preserve">For our project on </w:t>
      </w:r>
      <w:r w:rsidR="00217ADE" w:rsidRPr="00217ADE">
        <w:rPr>
          <w:sz w:val="24"/>
          <w:szCs w:val="24"/>
        </w:rPr>
        <w:t>"Brain Activity Classification in Coma Patients Using Wavelet and CST Features with CNN-based Analysis", which uses deep learning (CNN), wavelet transforms, and CST (Common Spatial Pattern Transform) features to analyze and classify brain activity in coma patients, we align our work with the relevant Sustainable Development Goals (SDGs). Below are some SDGs that directly relate to the key aspects of our project</w:t>
      </w:r>
    </w:p>
    <w:p w14:paraId="10B2F5FD" w14:textId="77777777" w:rsidR="00D5132E" w:rsidRDefault="00D5132E" w:rsidP="00E017C4">
      <w:pPr>
        <w:tabs>
          <w:tab w:val="left" w:pos="5740"/>
        </w:tabs>
        <w:spacing w:line="360" w:lineRule="auto"/>
        <w:jc w:val="both"/>
        <w:rPr>
          <w:b/>
          <w:bCs/>
          <w:sz w:val="28"/>
          <w:szCs w:val="28"/>
          <w:lang w:val="en-IN"/>
        </w:rPr>
      </w:pPr>
      <w:r w:rsidRPr="00E017C4">
        <w:rPr>
          <w:b/>
          <w:bCs/>
          <w:sz w:val="28"/>
          <w:szCs w:val="28"/>
          <w:lang w:val="en-IN"/>
        </w:rPr>
        <w:t>1. SDG 3: Good Health and Well-being</w:t>
      </w:r>
    </w:p>
    <w:p w14:paraId="6A3A7F0F" w14:textId="77777777" w:rsidR="00A819DF" w:rsidRPr="00333EEA" w:rsidRDefault="00A819DF" w:rsidP="00A819DF">
      <w:pPr>
        <w:tabs>
          <w:tab w:val="left" w:pos="5740"/>
        </w:tabs>
        <w:spacing w:line="360" w:lineRule="auto"/>
        <w:jc w:val="both"/>
        <w:rPr>
          <w:sz w:val="24"/>
          <w:szCs w:val="24"/>
          <w:lang w:val="en-IN"/>
        </w:rPr>
      </w:pPr>
      <w:r w:rsidRPr="00A819DF">
        <w:rPr>
          <w:b/>
          <w:bCs/>
          <w:sz w:val="24"/>
          <w:szCs w:val="24"/>
          <w:lang w:val="en-IN"/>
        </w:rPr>
        <w:t>Target 3.4</w:t>
      </w:r>
      <w:r w:rsidRPr="00A819DF">
        <w:rPr>
          <w:sz w:val="24"/>
          <w:szCs w:val="24"/>
          <w:lang w:val="en-IN"/>
        </w:rPr>
        <w:t xml:space="preserve">: </w:t>
      </w:r>
      <w:r w:rsidRPr="00333EEA">
        <w:rPr>
          <w:sz w:val="24"/>
          <w:szCs w:val="24"/>
          <w:lang w:val="en-IN"/>
        </w:rPr>
        <w:t>Reduce the burden of disease, promote mental health, and improve access to healthcare.</w:t>
      </w:r>
    </w:p>
    <w:p w14:paraId="6129522A" w14:textId="77777777" w:rsidR="00A819DF" w:rsidRPr="00A819DF" w:rsidRDefault="00A819DF" w:rsidP="001160B8">
      <w:pPr>
        <w:numPr>
          <w:ilvl w:val="0"/>
          <w:numId w:val="37"/>
        </w:numPr>
        <w:tabs>
          <w:tab w:val="left" w:pos="5740"/>
        </w:tabs>
        <w:spacing w:line="360" w:lineRule="auto"/>
        <w:jc w:val="both"/>
        <w:rPr>
          <w:sz w:val="24"/>
          <w:szCs w:val="24"/>
          <w:lang w:val="en-IN"/>
        </w:rPr>
      </w:pPr>
      <w:r w:rsidRPr="00A819DF">
        <w:rPr>
          <w:sz w:val="24"/>
          <w:szCs w:val="24"/>
          <w:lang w:val="en-IN"/>
        </w:rPr>
        <w:t>Our project addresses a critical healthcare challenge by enhancing the detection and classification of brain activity in coma patients.</w:t>
      </w:r>
    </w:p>
    <w:p w14:paraId="09420ECC" w14:textId="77777777" w:rsidR="00A819DF" w:rsidRPr="00A819DF" w:rsidRDefault="00A819DF" w:rsidP="001160B8">
      <w:pPr>
        <w:numPr>
          <w:ilvl w:val="0"/>
          <w:numId w:val="37"/>
        </w:numPr>
        <w:tabs>
          <w:tab w:val="left" w:pos="5740"/>
        </w:tabs>
        <w:spacing w:line="360" w:lineRule="auto"/>
        <w:jc w:val="both"/>
        <w:rPr>
          <w:sz w:val="24"/>
          <w:szCs w:val="24"/>
          <w:lang w:val="en-IN"/>
        </w:rPr>
      </w:pPr>
      <w:r w:rsidRPr="00A819DF">
        <w:rPr>
          <w:sz w:val="24"/>
          <w:szCs w:val="24"/>
          <w:lang w:val="en-IN"/>
        </w:rPr>
        <w:t>Accurate classification can support clinicians in diagnosis and decision-making, ultimately improving patient outcomes and reducing long-term neurological damage.</w:t>
      </w:r>
    </w:p>
    <w:p w14:paraId="463E4D0D" w14:textId="2E486471" w:rsidR="00A819DF" w:rsidRPr="00333EEA" w:rsidRDefault="00A819DF" w:rsidP="00A819DF">
      <w:pPr>
        <w:tabs>
          <w:tab w:val="left" w:pos="5740"/>
        </w:tabs>
        <w:spacing w:line="360" w:lineRule="auto"/>
        <w:jc w:val="both"/>
        <w:rPr>
          <w:sz w:val="24"/>
          <w:szCs w:val="24"/>
          <w:lang w:val="en-IN"/>
        </w:rPr>
      </w:pPr>
      <w:r w:rsidRPr="00A819DF">
        <w:rPr>
          <w:b/>
          <w:bCs/>
          <w:sz w:val="24"/>
          <w:szCs w:val="24"/>
          <w:lang w:val="en-IN"/>
        </w:rPr>
        <w:t>Target 3.</w:t>
      </w:r>
      <w:r>
        <w:rPr>
          <w:b/>
          <w:bCs/>
          <w:sz w:val="24"/>
          <w:szCs w:val="24"/>
          <w:lang w:val="en-IN"/>
        </w:rPr>
        <w:t>8</w:t>
      </w:r>
      <w:r w:rsidRPr="00A819DF">
        <w:rPr>
          <w:sz w:val="24"/>
          <w:szCs w:val="24"/>
          <w:lang w:val="en-IN"/>
        </w:rPr>
        <w:t xml:space="preserve">: </w:t>
      </w:r>
      <w:r w:rsidRPr="00333EEA">
        <w:rPr>
          <w:sz w:val="24"/>
          <w:szCs w:val="24"/>
          <w:lang w:val="en-IN"/>
        </w:rPr>
        <w:t>Strengthen the capacity for early warning, risk reduction, and management of health risks.</w:t>
      </w:r>
    </w:p>
    <w:p w14:paraId="5F1EB440" w14:textId="77777777" w:rsidR="00A819DF" w:rsidRPr="00A819DF" w:rsidRDefault="00A819DF" w:rsidP="001160B8">
      <w:pPr>
        <w:numPr>
          <w:ilvl w:val="0"/>
          <w:numId w:val="38"/>
        </w:numPr>
        <w:tabs>
          <w:tab w:val="left" w:pos="5740"/>
        </w:tabs>
        <w:spacing w:line="360" w:lineRule="auto"/>
        <w:jc w:val="both"/>
        <w:rPr>
          <w:sz w:val="24"/>
          <w:szCs w:val="24"/>
          <w:lang w:val="en-IN"/>
        </w:rPr>
      </w:pPr>
      <w:r w:rsidRPr="00A819DF">
        <w:rPr>
          <w:sz w:val="24"/>
          <w:szCs w:val="24"/>
          <w:lang w:val="en-IN"/>
        </w:rPr>
        <w:t xml:space="preserve">By </w:t>
      </w:r>
      <w:proofErr w:type="spellStart"/>
      <w:r w:rsidRPr="00A819DF">
        <w:rPr>
          <w:sz w:val="24"/>
          <w:szCs w:val="24"/>
          <w:lang w:val="en-IN"/>
        </w:rPr>
        <w:t>analyzing</w:t>
      </w:r>
      <w:proofErr w:type="spellEnd"/>
      <w:r w:rsidRPr="00A819DF">
        <w:rPr>
          <w:sz w:val="24"/>
          <w:szCs w:val="24"/>
          <w:lang w:val="en-IN"/>
        </w:rPr>
        <w:t xml:space="preserve"> EEG signals using AI models, our system can assist in the early identification of critical neurological states, allowing for timely interventions and risk mitigation.</w:t>
      </w:r>
    </w:p>
    <w:p w14:paraId="0DD2F05B" w14:textId="77777777" w:rsidR="00A819DF" w:rsidRPr="00A819DF" w:rsidRDefault="00A819DF" w:rsidP="00E017C4">
      <w:pPr>
        <w:tabs>
          <w:tab w:val="left" w:pos="5740"/>
        </w:tabs>
        <w:spacing w:line="360" w:lineRule="auto"/>
        <w:jc w:val="both"/>
        <w:rPr>
          <w:sz w:val="24"/>
          <w:szCs w:val="24"/>
          <w:lang w:val="en-IN"/>
        </w:rPr>
      </w:pPr>
    </w:p>
    <w:p w14:paraId="7096962E" w14:textId="77777777" w:rsidR="00D5132E" w:rsidRDefault="00D5132E" w:rsidP="00E017C4">
      <w:pPr>
        <w:tabs>
          <w:tab w:val="left" w:pos="5740"/>
        </w:tabs>
        <w:spacing w:line="360" w:lineRule="auto"/>
        <w:jc w:val="both"/>
        <w:rPr>
          <w:b/>
          <w:bCs/>
          <w:sz w:val="28"/>
          <w:szCs w:val="28"/>
          <w:lang w:val="en-IN"/>
        </w:rPr>
      </w:pPr>
      <w:r w:rsidRPr="00E017C4">
        <w:rPr>
          <w:b/>
          <w:bCs/>
          <w:sz w:val="28"/>
          <w:szCs w:val="28"/>
          <w:lang w:val="en-IN"/>
        </w:rPr>
        <w:t>2. SDG 9: Industry, Innovation, and Infrastructure</w:t>
      </w:r>
    </w:p>
    <w:p w14:paraId="0AF996AF" w14:textId="77777777" w:rsidR="00F12106" w:rsidRPr="00F12106" w:rsidRDefault="00F12106" w:rsidP="00F12106">
      <w:pPr>
        <w:tabs>
          <w:tab w:val="left" w:pos="5740"/>
        </w:tabs>
        <w:spacing w:line="360" w:lineRule="auto"/>
        <w:jc w:val="both"/>
        <w:rPr>
          <w:sz w:val="24"/>
          <w:szCs w:val="24"/>
          <w:lang w:val="en-IN"/>
        </w:rPr>
      </w:pPr>
      <w:r w:rsidRPr="00F12106">
        <w:rPr>
          <w:b/>
          <w:bCs/>
          <w:sz w:val="24"/>
          <w:szCs w:val="24"/>
          <w:lang w:val="en-IN"/>
        </w:rPr>
        <w:t>Target 9.5</w:t>
      </w:r>
      <w:r w:rsidRPr="00F12106">
        <w:rPr>
          <w:sz w:val="24"/>
          <w:szCs w:val="24"/>
          <w:lang w:val="en-IN"/>
        </w:rPr>
        <w:t xml:space="preserve">: </w:t>
      </w:r>
      <w:r w:rsidRPr="00333EEA">
        <w:rPr>
          <w:sz w:val="24"/>
          <w:szCs w:val="24"/>
          <w:lang w:val="en-IN"/>
        </w:rPr>
        <w:t>Enhance scientific research and upgrade technological capabilities in healthcare and related industries</w:t>
      </w:r>
      <w:r w:rsidRPr="00F12106">
        <w:rPr>
          <w:i/>
          <w:iCs/>
          <w:sz w:val="24"/>
          <w:szCs w:val="24"/>
          <w:lang w:val="en-IN"/>
        </w:rPr>
        <w:t>.</w:t>
      </w:r>
    </w:p>
    <w:p w14:paraId="24165C5E" w14:textId="77777777" w:rsidR="00F12106" w:rsidRPr="00F12106" w:rsidRDefault="00F12106" w:rsidP="001160B8">
      <w:pPr>
        <w:numPr>
          <w:ilvl w:val="0"/>
          <w:numId w:val="39"/>
        </w:numPr>
        <w:tabs>
          <w:tab w:val="left" w:pos="5740"/>
        </w:tabs>
        <w:spacing w:line="360" w:lineRule="auto"/>
        <w:jc w:val="both"/>
        <w:rPr>
          <w:sz w:val="24"/>
          <w:szCs w:val="24"/>
          <w:lang w:val="en-IN"/>
        </w:rPr>
      </w:pPr>
      <w:r w:rsidRPr="00F12106">
        <w:rPr>
          <w:sz w:val="24"/>
          <w:szCs w:val="24"/>
          <w:lang w:val="en-IN"/>
        </w:rPr>
        <w:t>The use of CNNs and signal processing techniques like wavelet transforms and CST features demonstrates an innovative application of AI in healthcare.</w:t>
      </w:r>
    </w:p>
    <w:p w14:paraId="2EA02899" w14:textId="5D76789F" w:rsidR="00F12106" w:rsidRDefault="00F12106" w:rsidP="001160B8">
      <w:pPr>
        <w:numPr>
          <w:ilvl w:val="0"/>
          <w:numId w:val="39"/>
        </w:numPr>
        <w:tabs>
          <w:tab w:val="left" w:pos="5740"/>
        </w:tabs>
        <w:spacing w:line="360" w:lineRule="auto"/>
        <w:jc w:val="both"/>
        <w:rPr>
          <w:sz w:val="24"/>
          <w:szCs w:val="24"/>
          <w:lang w:val="en-IN"/>
        </w:rPr>
      </w:pPr>
      <w:r w:rsidRPr="00F12106">
        <w:rPr>
          <w:sz w:val="24"/>
          <w:szCs w:val="24"/>
          <w:lang w:val="en-IN"/>
        </w:rPr>
        <w:t>Our project contributes to the development of intelligent diagnostic tools that can enhance clinical workflows and diagnostic infrastructure in hospitals and research institutions.</w:t>
      </w:r>
    </w:p>
    <w:p w14:paraId="4D6FCC33" w14:textId="77777777" w:rsidR="00F12106" w:rsidRPr="00F12106" w:rsidRDefault="00F12106" w:rsidP="00F12106">
      <w:pPr>
        <w:tabs>
          <w:tab w:val="left" w:pos="5740"/>
        </w:tabs>
        <w:spacing w:line="360" w:lineRule="auto"/>
        <w:ind w:left="720"/>
        <w:jc w:val="both"/>
        <w:rPr>
          <w:sz w:val="24"/>
          <w:szCs w:val="24"/>
          <w:lang w:val="en-IN"/>
        </w:rPr>
      </w:pPr>
    </w:p>
    <w:p w14:paraId="607933A9" w14:textId="7EFC48A8" w:rsidR="00D5132E" w:rsidRPr="00E017C4" w:rsidRDefault="00D5132E" w:rsidP="00E017C4">
      <w:pPr>
        <w:tabs>
          <w:tab w:val="left" w:pos="5740"/>
        </w:tabs>
        <w:spacing w:line="360" w:lineRule="auto"/>
        <w:jc w:val="both"/>
        <w:rPr>
          <w:b/>
          <w:bCs/>
          <w:sz w:val="28"/>
          <w:szCs w:val="28"/>
          <w:lang w:val="en-IN"/>
        </w:rPr>
      </w:pPr>
      <w:r w:rsidRPr="00E017C4">
        <w:rPr>
          <w:b/>
          <w:bCs/>
          <w:sz w:val="28"/>
          <w:szCs w:val="28"/>
          <w:lang w:val="en-IN"/>
        </w:rPr>
        <w:t>3. SDG 10: Reduced Inequality</w:t>
      </w:r>
    </w:p>
    <w:p w14:paraId="27B132E1" w14:textId="1D0D10C9" w:rsidR="00E017C4" w:rsidRPr="00D5132E" w:rsidRDefault="00D5132E" w:rsidP="00F12106">
      <w:pPr>
        <w:tabs>
          <w:tab w:val="left" w:pos="5740"/>
        </w:tabs>
        <w:spacing w:line="360" w:lineRule="auto"/>
        <w:ind w:left="720"/>
        <w:jc w:val="both"/>
        <w:rPr>
          <w:sz w:val="24"/>
          <w:szCs w:val="24"/>
          <w:lang w:val="en-IN"/>
        </w:rPr>
      </w:pPr>
      <w:r w:rsidRPr="00D5132E">
        <w:rPr>
          <w:b/>
          <w:bCs/>
          <w:sz w:val="24"/>
          <w:szCs w:val="24"/>
          <w:lang w:val="en-IN"/>
        </w:rPr>
        <w:t>Target 10.2</w:t>
      </w:r>
      <w:r w:rsidRPr="00D5132E">
        <w:rPr>
          <w:sz w:val="24"/>
          <w:szCs w:val="24"/>
          <w:lang w:val="en-IN"/>
        </w:rPr>
        <w:t xml:space="preserve">: Empower and promote the social, economic, and political inclusion of all. By integrating machine learning models for brain </w:t>
      </w:r>
      <w:r w:rsidR="00F12106">
        <w:rPr>
          <w:sz w:val="24"/>
          <w:szCs w:val="24"/>
          <w:lang w:val="en-IN"/>
        </w:rPr>
        <w:t>activity</w:t>
      </w:r>
      <w:r w:rsidRPr="00D5132E">
        <w:rPr>
          <w:sz w:val="24"/>
          <w:szCs w:val="24"/>
          <w:lang w:val="en-IN"/>
        </w:rPr>
        <w:t xml:space="preserve"> detection, we provide an opportunity for more equitable healthcare access, especially in regions with limited access to expert radiologists or medical professionals. Automated detection could offer </w:t>
      </w:r>
      <w:r w:rsidRPr="00D5132E">
        <w:rPr>
          <w:sz w:val="24"/>
          <w:szCs w:val="24"/>
          <w:lang w:val="en-IN"/>
        </w:rPr>
        <w:lastRenderedPageBreak/>
        <w:t xml:space="preserve">cost-effective solutions for detecting brain </w:t>
      </w:r>
      <w:r w:rsidR="00B6754D" w:rsidRPr="00D5132E">
        <w:rPr>
          <w:sz w:val="24"/>
          <w:szCs w:val="24"/>
          <w:lang w:val="en-IN"/>
        </w:rPr>
        <w:t>tumours</w:t>
      </w:r>
      <w:r w:rsidRPr="00D5132E">
        <w:rPr>
          <w:sz w:val="24"/>
          <w:szCs w:val="24"/>
          <w:lang w:val="en-IN"/>
        </w:rPr>
        <w:t xml:space="preserve"> in marginalized populations.</w:t>
      </w:r>
    </w:p>
    <w:p w14:paraId="36F97FF4" w14:textId="28AC78FF" w:rsidR="00D5132E" w:rsidRDefault="00D5132E" w:rsidP="00E017C4">
      <w:pPr>
        <w:tabs>
          <w:tab w:val="left" w:pos="5740"/>
        </w:tabs>
        <w:spacing w:line="360" w:lineRule="auto"/>
        <w:jc w:val="both"/>
        <w:rPr>
          <w:b/>
          <w:bCs/>
          <w:sz w:val="28"/>
          <w:szCs w:val="28"/>
        </w:rPr>
      </w:pPr>
      <w:r w:rsidRPr="00E017C4">
        <w:rPr>
          <w:b/>
          <w:bCs/>
          <w:sz w:val="28"/>
          <w:szCs w:val="28"/>
          <w:lang w:val="en-IN"/>
        </w:rPr>
        <w:t xml:space="preserve">4. </w:t>
      </w:r>
      <w:r w:rsidR="00F12106" w:rsidRPr="00F12106">
        <w:rPr>
          <w:b/>
          <w:bCs/>
          <w:sz w:val="28"/>
          <w:szCs w:val="28"/>
        </w:rPr>
        <w:t>SDG 4: Quality Education</w:t>
      </w:r>
    </w:p>
    <w:p w14:paraId="40C87B1B" w14:textId="77777777" w:rsidR="00BC0592" w:rsidRPr="00BC0592" w:rsidRDefault="00BC0592" w:rsidP="00BC0592">
      <w:pPr>
        <w:tabs>
          <w:tab w:val="left" w:pos="5740"/>
        </w:tabs>
        <w:spacing w:line="360" w:lineRule="auto"/>
        <w:jc w:val="both"/>
        <w:rPr>
          <w:sz w:val="24"/>
          <w:szCs w:val="24"/>
          <w:lang w:val="en-IN"/>
        </w:rPr>
      </w:pPr>
      <w:r w:rsidRPr="00BC0592">
        <w:rPr>
          <w:sz w:val="24"/>
          <w:szCs w:val="24"/>
          <w:lang w:val="en-IN"/>
        </w:rPr>
        <w:t xml:space="preserve">Target 4.3 / 4.7: </w:t>
      </w:r>
      <w:r w:rsidRPr="00333EEA">
        <w:rPr>
          <w:sz w:val="24"/>
          <w:szCs w:val="24"/>
          <w:lang w:val="en-IN"/>
        </w:rPr>
        <w:t>Ensure inclusive and equitable quality education and promote lifelong learning opportunities.</w:t>
      </w:r>
    </w:p>
    <w:p w14:paraId="66278F67" w14:textId="77777777" w:rsidR="00BC0592" w:rsidRPr="00BC0592" w:rsidRDefault="00BC0592" w:rsidP="001160B8">
      <w:pPr>
        <w:numPr>
          <w:ilvl w:val="0"/>
          <w:numId w:val="40"/>
        </w:numPr>
        <w:tabs>
          <w:tab w:val="left" w:pos="5740"/>
        </w:tabs>
        <w:spacing w:line="360" w:lineRule="auto"/>
        <w:jc w:val="both"/>
        <w:rPr>
          <w:sz w:val="24"/>
          <w:szCs w:val="24"/>
          <w:lang w:val="en-IN"/>
        </w:rPr>
      </w:pPr>
      <w:r w:rsidRPr="00BC0592">
        <w:rPr>
          <w:sz w:val="24"/>
          <w:szCs w:val="24"/>
          <w:lang w:val="en-IN"/>
        </w:rPr>
        <w:t>As a research-focused project, this work supports interdisciplinary learning in neuroscience, biomedical signal processing, and artificial intelligence.</w:t>
      </w:r>
    </w:p>
    <w:p w14:paraId="501549B3" w14:textId="03F5F5FC" w:rsidR="00F12106" w:rsidRPr="00F75879" w:rsidRDefault="00BC0592" w:rsidP="001160B8">
      <w:pPr>
        <w:numPr>
          <w:ilvl w:val="0"/>
          <w:numId w:val="40"/>
        </w:numPr>
        <w:tabs>
          <w:tab w:val="left" w:pos="5740"/>
        </w:tabs>
        <w:spacing w:line="360" w:lineRule="auto"/>
        <w:jc w:val="both"/>
        <w:rPr>
          <w:b/>
          <w:bCs/>
          <w:sz w:val="28"/>
          <w:szCs w:val="28"/>
          <w:lang w:val="en-IN"/>
        </w:rPr>
      </w:pPr>
      <w:r w:rsidRPr="00BC0592">
        <w:rPr>
          <w:sz w:val="24"/>
          <w:szCs w:val="24"/>
          <w:lang w:val="en-IN"/>
        </w:rPr>
        <w:t>It also provides hands-on experience and knowledge transfer for students, researchers, and practitioners involved in healthcare technology development.</w:t>
      </w:r>
    </w:p>
    <w:p w14:paraId="57B3D2E0" w14:textId="77777777" w:rsidR="00F75879" w:rsidRPr="00F75879" w:rsidRDefault="00F75879" w:rsidP="00F75879">
      <w:pPr>
        <w:tabs>
          <w:tab w:val="left" w:pos="5740"/>
        </w:tabs>
        <w:spacing w:line="360" w:lineRule="auto"/>
        <w:ind w:left="720"/>
        <w:jc w:val="both"/>
        <w:rPr>
          <w:b/>
          <w:bCs/>
          <w:sz w:val="28"/>
          <w:szCs w:val="28"/>
          <w:lang w:val="en-IN"/>
        </w:rPr>
      </w:pPr>
    </w:p>
    <w:p w14:paraId="54B2BBF2" w14:textId="77777777" w:rsidR="00D5132E" w:rsidRPr="00F75879" w:rsidRDefault="00D5132E" w:rsidP="00E017C4">
      <w:pPr>
        <w:tabs>
          <w:tab w:val="left" w:pos="5740"/>
        </w:tabs>
        <w:spacing w:line="360" w:lineRule="auto"/>
        <w:jc w:val="both"/>
        <w:rPr>
          <w:b/>
          <w:bCs/>
          <w:sz w:val="28"/>
          <w:szCs w:val="28"/>
          <w:lang w:val="en-IN"/>
        </w:rPr>
      </w:pPr>
      <w:r w:rsidRPr="00F75879">
        <w:rPr>
          <w:b/>
          <w:bCs/>
          <w:sz w:val="28"/>
          <w:szCs w:val="28"/>
          <w:lang w:val="en-IN"/>
        </w:rPr>
        <w:t>5. SDG 17: Partnerships for the Goals</w:t>
      </w:r>
    </w:p>
    <w:p w14:paraId="67E1039C" w14:textId="77777777" w:rsidR="00D5132E" w:rsidRPr="00D5132E" w:rsidRDefault="00D5132E" w:rsidP="00E017C4">
      <w:pPr>
        <w:tabs>
          <w:tab w:val="left" w:pos="5740"/>
        </w:tabs>
        <w:spacing w:line="360" w:lineRule="auto"/>
        <w:ind w:left="720"/>
        <w:jc w:val="both"/>
        <w:rPr>
          <w:sz w:val="24"/>
          <w:szCs w:val="24"/>
          <w:lang w:val="en-IN"/>
        </w:rPr>
      </w:pPr>
      <w:r w:rsidRPr="00D5132E">
        <w:rPr>
          <w:b/>
          <w:bCs/>
          <w:sz w:val="24"/>
          <w:szCs w:val="24"/>
          <w:lang w:val="en-IN"/>
        </w:rPr>
        <w:t>Target 17.6</w:t>
      </w:r>
      <w:r w:rsidRPr="00D5132E">
        <w:rPr>
          <w:sz w:val="24"/>
          <w:szCs w:val="24"/>
          <w:lang w:val="en-IN"/>
        </w:rPr>
        <w:t xml:space="preserve">: Enhance the global partnership for sustainable development, including knowledge sharing and the use of technology. </w:t>
      </w:r>
    </w:p>
    <w:p w14:paraId="3E546990" w14:textId="3EA6E170" w:rsidR="00D5132E" w:rsidRPr="00D5132E" w:rsidRDefault="00D5132E" w:rsidP="001160B8">
      <w:pPr>
        <w:numPr>
          <w:ilvl w:val="1"/>
          <w:numId w:val="3"/>
        </w:numPr>
        <w:tabs>
          <w:tab w:val="left" w:pos="5740"/>
        </w:tabs>
        <w:spacing w:line="360" w:lineRule="auto"/>
        <w:jc w:val="both"/>
        <w:rPr>
          <w:sz w:val="24"/>
          <w:szCs w:val="24"/>
          <w:lang w:val="en-IN"/>
        </w:rPr>
      </w:pPr>
      <w:r w:rsidRPr="00D5132E">
        <w:rPr>
          <w:sz w:val="24"/>
          <w:szCs w:val="24"/>
          <w:lang w:val="en-IN"/>
        </w:rPr>
        <w:t xml:space="preserve">Our research could be the basis for collaboration with healthcare organizations, universities, and technology companies, enabling a global exchange of knowledge, tools, and methodologies for improving brain </w:t>
      </w:r>
      <w:r w:rsidR="00F75879">
        <w:rPr>
          <w:sz w:val="24"/>
          <w:szCs w:val="24"/>
          <w:lang w:val="en-IN"/>
        </w:rPr>
        <w:t>activity</w:t>
      </w:r>
      <w:r w:rsidRPr="00D5132E">
        <w:rPr>
          <w:sz w:val="24"/>
          <w:szCs w:val="24"/>
          <w:lang w:val="en-IN"/>
        </w:rPr>
        <w:t xml:space="preserve"> detection</w:t>
      </w:r>
      <w:r w:rsidR="00F75879">
        <w:rPr>
          <w:sz w:val="24"/>
          <w:szCs w:val="24"/>
          <w:lang w:val="en-IN"/>
        </w:rPr>
        <w:t xml:space="preserve"> .</w:t>
      </w:r>
    </w:p>
    <w:p w14:paraId="476296BF" w14:textId="77777777" w:rsidR="00D5132E" w:rsidRDefault="00D5132E" w:rsidP="001160B8">
      <w:pPr>
        <w:numPr>
          <w:ilvl w:val="1"/>
          <w:numId w:val="3"/>
        </w:numPr>
        <w:tabs>
          <w:tab w:val="left" w:pos="5740"/>
        </w:tabs>
        <w:spacing w:line="360" w:lineRule="auto"/>
        <w:jc w:val="both"/>
        <w:rPr>
          <w:sz w:val="24"/>
          <w:szCs w:val="24"/>
          <w:lang w:val="en-IN"/>
        </w:rPr>
      </w:pPr>
      <w:r w:rsidRPr="00D5132E">
        <w:rPr>
          <w:sz w:val="24"/>
          <w:szCs w:val="24"/>
          <w:lang w:val="en-IN"/>
        </w:rPr>
        <w:t>The integration of AI for medical diagnosis requires interdisciplinary partnerships between data scientists, medical professionals, and software developers, thereby fostering international cooperation.</w:t>
      </w:r>
    </w:p>
    <w:p w14:paraId="3286D03C" w14:textId="77777777" w:rsidR="00F75879" w:rsidRPr="00D5132E" w:rsidRDefault="00F75879" w:rsidP="00F75879">
      <w:pPr>
        <w:tabs>
          <w:tab w:val="left" w:pos="5740"/>
        </w:tabs>
        <w:spacing w:line="360" w:lineRule="auto"/>
        <w:ind w:left="1440"/>
        <w:jc w:val="both"/>
        <w:rPr>
          <w:sz w:val="24"/>
          <w:szCs w:val="24"/>
          <w:lang w:val="en-IN"/>
        </w:rPr>
      </w:pPr>
    </w:p>
    <w:p w14:paraId="2C3E0AA2" w14:textId="77777777" w:rsidR="00D5132E" w:rsidRPr="00D5132E" w:rsidRDefault="00D5132E" w:rsidP="00E017C4">
      <w:pPr>
        <w:tabs>
          <w:tab w:val="left" w:pos="5740"/>
        </w:tabs>
        <w:spacing w:line="360" w:lineRule="auto"/>
        <w:jc w:val="both"/>
        <w:rPr>
          <w:b/>
          <w:bCs/>
          <w:sz w:val="28"/>
          <w:szCs w:val="28"/>
          <w:lang w:val="en-IN"/>
        </w:rPr>
      </w:pPr>
      <w:r w:rsidRPr="00D5132E">
        <w:rPr>
          <w:b/>
          <w:bCs/>
          <w:sz w:val="28"/>
          <w:szCs w:val="28"/>
          <w:lang w:val="en-IN"/>
        </w:rPr>
        <w:t>Potential Impacts on SDGs:</w:t>
      </w:r>
    </w:p>
    <w:p w14:paraId="6B15939E" w14:textId="15A45892" w:rsidR="00F75879" w:rsidRPr="00F75879" w:rsidRDefault="00F75879" w:rsidP="00F75879">
      <w:pPr>
        <w:tabs>
          <w:tab w:val="left" w:pos="5740"/>
        </w:tabs>
        <w:spacing w:line="360" w:lineRule="auto"/>
        <w:jc w:val="both"/>
        <w:rPr>
          <w:sz w:val="24"/>
          <w:szCs w:val="24"/>
          <w:lang w:val="en-IN"/>
        </w:rPr>
      </w:pPr>
      <w:r>
        <w:rPr>
          <w:sz w:val="24"/>
          <w:szCs w:val="24"/>
          <w:lang w:val="en-IN"/>
        </w:rPr>
        <w:t>1.</w:t>
      </w:r>
      <w:r w:rsidRPr="00F75879">
        <w:rPr>
          <w:sz w:val="24"/>
          <w:szCs w:val="24"/>
          <w:lang w:val="en-IN"/>
        </w:rPr>
        <w:t xml:space="preserve"> </w:t>
      </w:r>
      <w:r w:rsidRPr="00F75879">
        <w:rPr>
          <w:b/>
          <w:bCs/>
          <w:sz w:val="24"/>
          <w:szCs w:val="24"/>
          <w:lang w:val="en-IN"/>
        </w:rPr>
        <w:t>Improved Patient Monitoring and Outcomes</w:t>
      </w:r>
      <w:r w:rsidRPr="00F75879">
        <w:rPr>
          <w:sz w:val="24"/>
          <w:szCs w:val="24"/>
          <w:lang w:val="en-IN"/>
        </w:rPr>
        <w:t>: By advancing tools for brain activity assessment, the project enhances neurological care in line with SDG 3.</w:t>
      </w:r>
    </w:p>
    <w:p w14:paraId="35CD029E" w14:textId="02CB0AC8" w:rsidR="00F75879" w:rsidRPr="00F75879" w:rsidRDefault="00F75879" w:rsidP="00F75879">
      <w:pPr>
        <w:tabs>
          <w:tab w:val="left" w:pos="5740"/>
        </w:tabs>
        <w:spacing w:line="360" w:lineRule="auto"/>
        <w:jc w:val="both"/>
        <w:rPr>
          <w:sz w:val="24"/>
          <w:szCs w:val="24"/>
          <w:lang w:val="en-IN"/>
        </w:rPr>
      </w:pPr>
      <w:r>
        <w:rPr>
          <w:sz w:val="24"/>
          <w:szCs w:val="24"/>
          <w:lang w:val="en-IN"/>
        </w:rPr>
        <w:t>2.</w:t>
      </w:r>
      <w:r w:rsidRPr="00F75879">
        <w:rPr>
          <w:b/>
          <w:bCs/>
          <w:sz w:val="24"/>
          <w:szCs w:val="24"/>
          <w:lang w:val="en-IN"/>
        </w:rPr>
        <w:t>Technology Innovation in Health</w:t>
      </w:r>
      <w:r w:rsidRPr="00F75879">
        <w:rPr>
          <w:sz w:val="24"/>
          <w:szCs w:val="24"/>
          <w:lang w:val="en-IN"/>
        </w:rPr>
        <w:t>: Integration of CNNs with advanced feature extraction techniques contributes to healthcare innovation under SDG 9.</w:t>
      </w:r>
    </w:p>
    <w:p w14:paraId="14EA48BC" w14:textId="6A0D16A0" w:rsidR="00F75879" w:rsidRPr="00F75879" w:rsidRDefault="00F75879" w:rsidP="00F75879">
      <w:pPr>
        <w:tabs>
          <w:tab w:val="left" w:pos="5740"/>
        </w:tabs>
        <w:spacing w:line="360" w:lineRule="auto"/>
        <w:jc w:val="both"/>
        <w:rPr>
          <w:sz w:val="24"/>
          <w:szCs w:val="24"/>
          <w:lang w:val="en-IN"/>
        </w:rPr>
      </w:pPr>
      <w:r>
        <w:rPr>
          <w:sz w:val="24"/>
          <w:szCs w:val="24"/>
          <w:lang w:val="en-IN"/>
        </w:rPr>
        <w:t>3.</w:t>
      </w:r>
      <w:r w:rsidRPr="00F75879">
        <w:rPr>
          <w:sz w:val="24"/>
          <w:szCs w:val="24"/>
          <w:lang w:val="en-IN"/>
        </w:rPr>
        <w:t xml:space="preserve">  </w:t>
      </w:r>
      <w:r w:rsidRPr="00F75879">
        <w:rPr>
          <w:b/>
          <w:bCs/>
          <w:sz w:val="24"/>
          <w:szCs w:val="24"/>
          <w:lang w:val="en-IN"/>
        </w:rPr>
        <w:t>Educational Advancement</w:t>
      </w:r>
      <w:r w:rsidRPr="00F75879">
        <w:rPr>
          <w:sz w:val="24"/>
          <w:szCs w:val="24"/>
          <w:lang w:val="en-IN"/>
        </w:rPr>
        <w:t>: Research-oriented training and collaboration foster capacity-building aligned with SDG 4.</w:t>
      </w:r>
    </w:p>
    <w:p w14:paraId="7AF505E5" w14:textId="7E108BB3" w:rsidR="00F75879" w:rsidRPr="00F75879" w:rsidRDefault="00F75879" w:rsidP="00F75879">
      <w:pPr>
        <w:tabs>
          <w:tab w:val="left" w:pos="5740"/>
        </w:tabs>
        <w:spacing w:line="360" w:lineRule="auto"/>
        <w:jc w:val="both"/>
        <w:rPr>
          <w:sz w:val="24"/>
          <w:szCs w:val="24"/>
          <w:lang w:val="en-IN"/>
        </w:rPr>
      </w:pPr>
      <w:r>
        <w:rPr>
          <w:sz w:val="24"/>
          <w:szCs w:val="24"/>
          <w:lang w:val="en-IN"/>
        </w:rPr>
        <w:t>4.</w:t>
      </w:r>
      <w:r w:rsidRPr="00F75879">
        <w:rPr>
          <w:sz w:val="24"/>
          <w:szCs w:val="24"/>
          <w:lang w:val="en-IN"/>
        </w:rPr>
        <w:t xml:space="preserve"> </w:t>
      </w:r>
      <w:r w:rsidRPr="00F75879">
        <w:rPr>
          <w:b/>
          <w:bCs/>
          <w:sz w:val="24"/>
          <w:szCs w:val="24"/>
          <w:lang w:val="en-IN"/>
        </w:rPr>
        <w:t>Equitable Access to Healthcare</w:t>
      </w:r>
      <w:r w:rsidRPr="00F75879">
        <w:rPr>
          <w:sz w:val="24"/>
          <w:szCs w:val="24"/>
          <w:lang w:val="en-IN"/>
        </w:rPr>
        <w:t>: The ability to deploy scalable diagnostic solutions in underserved regions supports SDG 10.</w:t>
      </w:r>
    </w:p>
    <w:p w14:paraId="0721F6DC" w14:textId="2323660C" w:rsidR="00617829" w:rsidRPr="00E017C4" w:rsidRDefault="00D5132E" w:rsidP="00E017C4">
      <w:pPr>
        <w:tabs>
          <w:tab w:val="left" w:pos="5740"/>
        </w:tabs>
        <w:spacing w:line="360" w:lineRule="auto"/>
        <w:jc w:val="both"/>
        <w:rPr>
          <w:sz w:val="32"/>
          <w:szCs w:val="32"/>
          <w:lang w:val="en-IN"/>
        </w:rPr>
      </w:pPr>
      <w:r w:rsidRPr="00D5132E">
        <w:rPr>
          <w:sz w:val="24"/>
          <w:szCs w:val="24"/>
          <w:lang w:val="en-IN"/>
        </w:rPr>
        <w:t xml:space="preserve">In conclusion, </w:t>
      </w:r>
      <w:r w:rsidR="00F75879" w:rsidRPr="00F75879">
        <w:rPr>
          <w:sz w:val="24"/>
          <w:szCs w:val="24"/>
        </w:rPr>
        <w:t>Our project represents a significant step toward integrating artificial intelligence with neurocritical healthcare. By enabling accurate brain activity classification in coma patients, we not only advance clinical diagnostics but also contribute directly to multiple Sustainable Development Goals. These include enhancing healthcare quality, promoting innovation, reducing inequalities, advancing education, and fostering global partnerships for sustainable development.</w:t>
      </w:r>
    </w:p>
    <w:sectPr w:rsidR="00617829" w:rsidRPr="00E017C4" w:rsidSect="00891F45">
      <w:headerReference w:type="default" r:id="rId22"/>
      <w:footerReference w:type="default" r:id="rId23"/>
      <w:type w:val="continuous"/>
      <w:pgSz w:w="11906" w:h="16838" w:code="9"/>
      <w:pgMar w:top="1276" w:right="1327" w:bottom="1134" w:left="1639" w:header="0" w:footer="6" w:gutter="0"/>
      <w:pgBorders w:offsetFrom="page">
        <w:top w:val="thinThickSmallGap" w:sz="18" w:space="24" w:color="auto"/>
        <w:left w:val="thinThickSmallGap" w:sz="18" w:space="24" w:color="auto"/>
        <w:bottom w:val="thickThinSmallGap" w:sz="18" w:space="24" w:color="auto"/>
        <w:right w:val="thickThinSmallGap" w:sz="18"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2CEF72" w14:textId="77777777" w:rsidR="001C246F" w:rsidRDefault="001C246F" w:rsidP="007C2387">
      <w:r>
        <w:separator/>
      </w:r>
    </w:p>
  </w:endnote>
  <w:endnote w:type="continuationSeparator" w:id="0">
    <w:p w14:paraId="7AF49740" w14:textId="77777777" w:rsidR="001C246F" w:rsidRDefault="001C246F"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webkit-standard">
    <w:altName w:val="Cambria"/>
    <w:charset w:val="00"/>
    <w:family w:val="roman"/>
    <w:pitch w:val="default"/>
  </w:font>
  <w:font w:name="TimesNewRomanPSMT">
    <w:altName w:val="Times New Roman"/>
    <w:panose1 w:val="00000000000000000000"/>
    <w:charset w:val="00"/>
    <w:family w:val="roman"/>
    <w:notTrueType/>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0E22B" w14:textId="75712BA8" w:rsidR="001526A7" w:rsidRDefault="00000000">
    <w:pPr>
      <w:pStyle w:val="Footer"/>
      <w:jc w:val="center"/>
    </w:pPr>
    <w:sdt>
      <w:sdtPr>
        <w:id w:val="176933898"/>
        <w:docPartObj>
          <w:docPartGallery w:val="Page Numbers (Bottom of Page)"/>
          <w:docPartUnique/>
        </w:docPartObj>
      </w:sdtPr>
      <w:sdtEndPr>
        <w:rPr>
          <w:noProof/>
        </w:rPr>
      </w:sdtEndPr>
      <w:sdtContent>
        <w:r w:rsidR="001526A7">
          <w:fldChar w:fldCharType="begin"/>
        </w:r>
        <w:r w:rsidR="001526A7">
          <w:instrText xml:space="preserve"> PAGE   \* MERGEFORMAT </w:instrText>
        </w:r>
        <w:r w:rsidR="001526A7">
          <w:fldChar w:fldCharType="separate"/>
        </w:r>
        <w:r w:rsidR="00C036DF">
          <w:rPr>
            <w:noProof/>
          </w:rPr>
          <w:t>viii</w:t>
        </w:r>
        <w:r w:rsidR="001526A7">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019FFF" w14:textId="1E7126B7" w:rsidR="0084677D" w:rsidRDefault="0084677D" w:rsidP="00846BBF">
    <w:pPr>
      <w:pStyle w:val="Footer"/>
    </w:pPr>
    <w:r w:rsidRPr="0084677D">
      <w:t xml:space="preserve">School of Computer Science and Engineering, Presidency University </w:t>
    </w:r>
    <w:r>
      <w:t xml:space="preserve">      </w:t>
    </w:r>
    <w:r w:rsidR="00846BBF">
      <w:t xml:space="preserve">                                 </w:t>
    </w:r>
    <w:r>
      <w:t xml:space="preserve">       </w:t>
    </w:r>
    <w:sdt>
      <w:sdtPr>
        <w:id w:val="22649119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4857029" w14:textId="3D50FCDE" w:rsidR="001526A7" w:rsidRDefault="001526A7" w:rsidP="0084677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373344" w14:textId="77777777" w:rsidR="001C246F" w:rsidRDefault="001C246F" w:rsidP="007C2387">
      <w:r>
        <w:separator/>
      </w:r>
    </w:p>
  </w:footnote>
  <w:footnote w:type="continuationSeparator" w:id="0">
    <w:p w14:paraId="5EC027B6" w14:textId="77777777" w:rsidR="001C246F" w:rsidRDefault="001C246F"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43730C" w14:textId="77777777" w:rsidR="004A36F7" w:rsidRDefault="004A36F7" w:rsidP="005101DD">
    <w:pPr>
      <w:pStyle w:val="Header"/>
      <w:tabs>
        <w:tab w:val="left" w:pos="2485"/>
        <w:tab w:val="right" w:pos="8941"/>
      </w:tabs>
      <w:rPr>
        <w:i/>
      </w:rPr>
    </w:pPr>
  </w:p>
  <w:p w14:paraId="346AD932" w14:textId="08D2BCCE" w:rsidR="001526A7" w:rsidRPr="00846BBF" w:rsidRDefault="0084677D" w:rsidP="003F3C68">
    <w:pPr>
      <w:pStyle w:val="Header"/>
      <w:tabs>
        <w:tab w:val="left" w:pos="2485"/>
      </w:tabs>
      <w:jc w:val="right"/>
      <w:rPr>
        <w:iCs/>
        <w:lang w:val="en-GB"/>
      </w:rPr>
    </w:pPr>
    <w:r w:rsidRPr="00846BBF">
      <w:rPr>
        <w:iCs/>
      </w:rPr>
      <w:ptab w:relativeTo="indent" w:alignment="center" w:leader="none"/>
    </w:r>
    <w:r w:rsidR="00591307" w:rsidRPr="00846BBF">
      <w:rPr>
        <w:iCs/>
      </w:rPr>
      <w:t xml:space="preserve">          </w:t>
    </w:r>
    <w:r w:rsidR="00846BBF">
      <w:rPr>
        <w:iCs/>
      </w:rPr>
      <w:t xml:space="preserve">                                          </w:t>
    </w:r>
    <w:r w:rsidR="005101DD">
      <w:rPr>
        <w:iCs/>
      </w:rPr>
      <w:t xml:space="preserve"> </w:t>
    </w:r>
    <w:r w:rsidR="00141637">
      <w:rPr>
        <w:iCs/>
      </w:rPr>
      <w:t>Brain Activity Classification in Coma Patients Usi</w:t>
    </w:r>
    <w:r w:rsidR="00591307" w:rsidRPr="00846BBF">
      <w:rPr>
        <w:iCs/>
      </w:rPr>
      <w:t>ng Hybrid Model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B196A"/>
    <w:multiLevelType w:val="multilevel"/>
    <w:tmpl w:val="4EEE9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7A49C7"/>
    <w:multiLevelType w:val="multilevel"/>
    <w:tmpl w:val="2564C19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84FFB"/>
    <w:multiLevelType w:val="multilevel"/>
    <w:tmpl w:val="2564C19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0B06192"/>
    <w:multiLevelType w:val="multilevel"/>
    <w:tmpl w:val="68CCF73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DF404F"/>
    <w:multiLevelType w:val="hybridMultilevel"/>
    <w:tmpl w:val="C2E6835E"/>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34A2F11"/>
    <w:multiLevelType w:val="multilevel"/>
    <w:tmpl w:val="D7243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334916"/>
    <w:multiLevelType w:val="hybridMultilevel"/>
    <w:tmpl w:val="0DA85E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ADF0344"/>
    <w:multiLevelType w:val="multilevel"/>
    <w:tmpl w:val="68CCF73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6C4483"/>
    <w:multiLevelType w:val="multilevel"/>
    <w:tmpl w:val="40404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6475F9"/>
    <w:multiLevelType w:val="multilevel"/>
    <w:tmpl w:val="2276845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0E653F8"/>
    <w:multiLevelType w:val="multilevel"/>
    <w:tmpl w:val="68CCF73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097BA3"/>
    <w:multiLevelType w:val="multilevel"/>
    <w:tmpl w:val="EB62C930"/>
    <w:lvl w:ilvl="0">
      <w:start w:val="1"/>
      <w:numFmt w:val="decimal"/>
      <w:lvlText w:val="%1."/>
      <w:lvlJc w:val="left"/>
      <w:pPr>
        <w:tabs>
          <w:tab w:val="num" w:pos="720"/>
        </w:tabs>
        <w:ind w:left="720" w:hanging="360"/>
      </w:pPr>
      <w:rPr>
        <w:rFonts w:hint="default"/>
        <w:sz w:val="24"/>
        <w:szCs w:val="24"/>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3" w15:restartNumberingAfterBreak="0">
    <w:nsid w:val="22973308"/>
    <w:multiLevelType w:val="multilevel"/>
    <w:tmpl w:val="EB62C930"/>
    <w:lvl w:ilvl="0">
      <w:start w:val="1"/>
      <w:numFmt w:val="decimal"/>
      <w:lvlText w:val="%1."/>
      <w:lvlJc w:val="left"/>
      <w:pPr>
        <w:tabs>
          <w:tab w:val="num" w:pos="720"/>
        </w:tabs>
        <w:ind w:left="720" w:hanging="360"/>
      </w:pPr>
      <w:rPr>
        <w:rFonts w:hint="default"/>
        <w:sz w:val="24"/>
        <w:szCs w:val="24"/>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4" w15:restartNumberingAfterBreak="0">
    <w:nsid w:val="23971DF8"/>
    <w:multiLevelType w:val="multilevel"/>
    <w:tmpl w:val="EB62C930"/>
    <w:lvl w:ilvl="0">
      <w:start w:val="1"/>
      <w:numFmt w:val="decimal"/>
      <w:lvlText w:val="%1."/>
      <w:lvlJc w:val="left"/>
      <w:pPr>
        <w:tabs>
          <w:tab w:val="num" w:pos="720"/>
        </w:tabs>
        <w:ind w:left="720" w:hanging="360"/>
      </w:pPr>
      <w:rPr>
        <w:rFonts w:hint="default"/>
        <w:sz w:val="24"/>
        <w:szCs w:val="24"/>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5" w15:restartNumberingAfterBreak="0">
    <w:nsid w:val="2665180C"/>
    <w:multiLevelType w:val="multilevel"/>
    <w:tmpl w:val="68CCF73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7138E4"/>
    <w:multiLevelType w:val="hybridMultilevel"/>
    <w:tmpl w:val="798ECFD4"/>
    <w:lvl w:ilvl="0" w:tplc="40090003">
      <w:start w:val="1"/>
      <w:numFmt w:val="bullet"/>
      <w:lvlText w:val="o"/>
      <w:lvlJc w:val="left"/>
      <w:pPr>
        <w:ind w:left="1680" w:hanging="360"/>
      </w:pPr>
      <w:rPr>
        <w:rFonts w:ascii="Courier New" w:hAnsi="Courier New" w:cs="Courier New"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17" w15:restartNumberingAfterBreak="0">
    <w:nsid w:val="2BAE61DF"/>
    <w:multiLevelType w:val="multilevel"/>
    <w:tmpl w:val="68CCF73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1A7C83"/>
    <w:multiLevelType w:val="multilevel"/>
    <w:tmpl w:val="0E66A626"/>
    <w:lvl w:ilvl="0">
      <w:start w:val="1"/>
      <w:numFmt w:val="decimal"/>
      <w:lvlText w:val="%1."/>
      <w:lvlJc w:val="left"/>
      <w:pPr>
        <w:tabs>
          <w:tab w:val="num" w:pos="720"/>
        </w:tabs>
        <w:ind w:left="720" w:hanging="360"/>
      </w:pPr>
      <w:rPr>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7C780A"/>
    <w:multiLevelType w:val="multilevel"/>
    <w:tmpl w:val="DD20B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A21F71"/>
    <w:multiLevelType w:val="multilevel"/>
    <w:tmpl w:val="B0C2ACE8"/>
    <w:lvl w:ilvl="0">
      <w:start w:val="10"/>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40310D2"/>
    <w:multiLevelType w:val="multilevel"/>
    <w:tmpl w:val="EB62C930"/>
    <w:lvl w:ilvl="0">
      <w:start w:val="1"/>
      <w:numFmt w:val="decimal"/>
      <w:lvlText w:val="%1."/>
      <w:lvlJc w:val="left"/>
      <w:pPr>
        <w:tabs>
          <w:tab w:val="num" w:pos="720"/>
        </w:tabs>
        <w:ind w:left="720" w:hanging="360"/>
      </w:pPr>
      <w:rPr>
        <w:rFonts w:hint="default"/>
        <w:sz w:val="24"/>
        <w:szCs w:val="24"/>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2" w15:restartNumberingAfterBreak="0">
    <w:nsid w:val="360D431C"/>
    <w:multiLevelType w:val="multilevel"/>
    <w:tmpl w:val="EB62C930"/>
    <w:lvl w:ilvl="0">
      <w:start w:val="1"/>
      <w:numFmt w:val="decimal"/>
      <w:lvlText w:val="%1."/>
      <w:lvlJc w:val="left"/>
      <w:pPr>
        <w:tabs>
          <w:tab w:val="num" w:pos="720"/>
        </w:tabs>
        <w:ind w:left="720" w:hanging="360"/>
      </w:pPr>
      <w:rPr>
        <w:rFonts w:hint="default"/>
        <w:sz w:val="24"/>
        <w:szCs w:val="24"/>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3" w15:restartNumberingAfterBreak="0">
    <w:nsid w:val="38D21895"/>
    <w:multiLevelType w:val="multilevel"/>
    <w:tmpl w:val="A2BC74F0"/>
    <w:lvl w:ilvl="0">
      <w:start w:val="9"/>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24" w15:restartNumberingAfterBreak="0">
    <w:nsid w:val="38F542D4"/>
    <w:multiLevelType w:val="multilevel"/>
    <w:tmpl w:val="EB62C930"/>
    <w:lvl w:ilvl="0">
      <w:start w:val="1"/>
      <w:numFmt w:val="decimal"/>
      <w:lvlText w:val="%1."/>
      <w:lvlJc w:val="left"/>
      <w:pPr>
        <w:tabs>
          <w:tab w:val="num" w:pos="720"/>
        </w:tabs>
        <w:ind w:left="720" w:hanging="360"/>
      </w:pPr>
      <w:rPr>
        <w:rFonts w:hint="default"/>
        <w:sz w:val="24"/>
        <w:szCs w:val="24"/>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5" w15:restartNumberingAfterBreak="0">
    <w:nsid w:val="3A260322"/>
    <w:multiLevelType w:val="multilevel"/>
    <w:tmpl w:val="DD0A4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4B4C35"/>
    <w:multiLevelType w:val="multilevel"/>
    <w:tmpl w:val="68CCF73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621EEA"/>
    <w:multiLevelType w:val="hybridMultilevel"/>
    <w:tmpl w:val="90AA62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8AA679C"/>
    <w:multiLevelType w:val="multilevel"/>
    <w:tmpl w:val="BE0C7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570C6B"/>
    <w:multiLevelType w:val="multilevel"/>
    <w:tmpl w:val="68CCF73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DA38F3"/>
    <w:multiLevelType w:val="hybridMultilevel"/>
    <w:tmpl w:val="24C60F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F6812B5"/>
    <w:multiLevelType w:val="multilevel"/>
    <w:tmpl w:val="BE0C7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FC804E4"/>
    <w:multiLevelType w:val="hybridMultilevel"/>
    <w:tmpl w:val="5342A2A4"/>
    <w:lvl w:ilvl="0" w:tplc="40090003">
      <w:start w:val="1"/>
      <w:numFmt w:val="bullet"/>
      <w:lvlText w:val="o"/>
      <w:lvlJc w:val="left"/>
      <w:pPr>
        <w:ind w:left="1440" w:hanging="360"/>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 w15:restartNumberingAfterBreak="0">
    <w:nsid w:val="52FF34A8"/>
    <w:multiLevelType w:val="multilevel"/>
    <w:tmpl w:val="A2842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A81D23"/>
    <w:multiLevelType w:val="multilevel"/>
    <w:tmpl w:val="88989618"/>
    <w:lvl w:ilvl="0">
      <w:start w:val="1"/>
      <w:numFmt w:val="decimal"/>
      <w:lvlText w:val="%1."/>
      <w:lvlJc w:val="left"/>
      <w:pPr>
        <w:tabs>
          <w:tab w:val="num" w:pos="720"/>
        </w:tabs>
        <w:ind w:left="720" w:hanging="360"/>
      </w:pPr>
      <w:rPr>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57D5E7B"/>
    <w:multiLevelType w:val="multilevel"/>
    <w:tmpl w:val="E45A0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C87C07"/>
    <w:multiLevelType w:val="multilevel"/>
    <w:tmpl w:val="EB62C930"/>
    <w:lvl w:ilvl="0">
      <w:start w:val="1"/>
      <w:numFmt w:val="decimal"/>
      <w:lvlText w:val="%1."/>
      <w:lvlJc w:val="left"/>
      <w:pPr>
        <w:tabs>
          <w:tab w:val="num" w:pos="720"/>
        </w:tabs>
        <w:ind w:left="720" w:hanging="360"/>
      </w:pPr>
      <w:rPr>
        <w:rFonts w:hint="default"/>
        <w:sz w:val="24"/>
        <w:szCs w:val="24"/>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37" w15:restartNumberingAfterBreak="0">
    <w:nsid w:val="5A05357A"/>
    <w:multiLevelType w:val="multilevel"/>
    <w:tmpl w:val="EB62C930"/>
    <w:lvl w:ilvl="0">
      <w:start w:val="1"/>
      <w:numFmt w:val="decimal"/>
      <w:lvlText w:val="%1."/>
      <w:lvlJc w:val="left"/>
      <w:pPr>
        <w:tabs>
          <w:tab w:val="num" w:pos="720"/>
        </w:tabs>
        <w:ind w:left="720" w:hanging="360"/>
      </w:pPr>
      <w:rPr>
        <w:rFonts w:hint="default"/>
        <w:sz w:val="24"/>
        <w:szCs w:val="24"/>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38" w15:restartNumberingAfterBreak="0">
    <w:nsid w:val="5E3428C9"/>
    <w:multiLevelType w:val="multilevel"/>
    <w:tmpl w:val="EB62C930"/>
    <w:lvl w:ilvl="0">
      <w:start w:val="1"/>
      <w:numFmt w:val="decimal"/>
      <w:lvlText w:val="%1."/>
      <w:lvlJc w:val="left"/>
      <w:pPr>
        <w:tabs>
          <w:tab w:val="num" w:pos="720"/>
        </w:tabs>
        <w:ind w:left="720" w:hanging="360"/>
      </w:pPr>
      <w:rPr>
        <w:rFonts w:hint="default"/>
        <w:sz w:val="24"/>
        <w:szCs w:val="24"/>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39" w15:restartNumberingAfterBreak="0">
    <w:nsid w:val="636D24D7"/>
    <w:multiLevelType w:val="multilevel"/>
    <w:tmpl w:val="EB62C930"/>
    <w:lvl w:ilvl="0">
      <w:start w:val="1"/>
      <w:numFmt w:val="decimal"/>
      <w:lvlText w:val="%1."/>
      <w:lvlJc w:val="left"/>
      <w:pPr>
        <w:tabs>
          <w:tab w:val="num" w:pos="720"/>
        </w:tabs>
        <w:ind w:left="720" w:hanging="360"/>
      </w:pPr>
      <w:rPr>
        <w:rFonts w:hint="default"/>
        <w:sz w:val="24"/>
        <w:szCs w:val="24"/>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0" w15:restartNumberingAfterBreak="0">
    <w:nsid w:val="646C3F24"/>
    <w:multiLevelType w:val="multilevel"/>
    <w:tmpl w:val="2564C19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754647"/>
    <w:multiLevelType w:val="multilevel"/>
    <w:tmpl w:val="68CCF73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83630B"/>
    <w:multiLevelType w:val="hybridMultilevel"/>
    <w:tmpl w:val="CB1A4532"/>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3" w15:restartNumberingAfterBreak="0">
    <w:nsid w:val="72B30583"/>
    <w:multiLevelType w:val="multilevel"/>
    <w:tmpl w:val="68CCF73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494"/>
        </w:tabs>
        <w:ind w:left="1494"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405AE5"/>
    <w:multiLevelType w:val="multilevel"/>
    <w:tmpl w:val="EB62C930"/>
    <w:lvl w:ilvl="0">
      <w:start w:val="1"/>
      <w:numFmt w:val="decimal"/>
      <w:lvlText w:val="%1."/>
      <w:lvlJc w:val="left"/>
      <w:pPr>
        <w:tabs>
          <w:tab w:val="num" w:pos="720"/>
        </w:tabs>
        <w:ind w:left="720" w:hanging="360"/>
      </w:pPr>
      <w:rPr>
        <w:rFonts w:hint="default"/>
        <w:sz w:val="24"/>
        <w:szCs w:val="24"/>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5" w15:restartNumberingAfterBreak="0">
    <w:nsid w:val="75FB7C24"/>
    <w:multiLevelType w:val="multilevel"/>
    <w:tmpl w:val="9064E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55070">
    <w:abstractNumId w:val="3"/>
  </w:num>
  <w:num w:numId="2" w16cid:durableId="2096321167">
    <w:abstractNumId w:val="34"/>
  </w:num>
  <w:num w:numId="3" w16cid:durableId="131674115">
    <w:abstractNumId w:val="19"/>
  </w:num>
  <w:num w:numId="4" w16cid:durableId="2034064176">
    <w:abstractNumId w:val="23"/>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81025014">
    <w:abstractNumId w:val="11"/>
  </w:num>
  <w:num w:numId="6" w16cid:durableId="1956793505">
    <w:abstractNumId w:val="4"/>
  </w:num>
  <w:num w:numId="7" w16cid:durableId="833497940">
    <w:abstractNumId w:val="15"/>
  </w:num>
  <w:num w:numId="8" w16cid:durableId="1010178445">
    <w:abstractNumId w:val="31"/>
  </w:num>
  <w:num w:numId="9" w16cid:durableId="1639145478">
    <w:abstractNumId w:val="8"/>
  </w:num>
  <w:num w:numId="10" w16cid:durableId="1003704506">
    <w:abstractNumId w:val="27"/>
  </w:num>
  <w:num w:numId="11" w16cid:durableId="1827669714">
    <w:abstractNumId w:val="30"/>
  </w:num>
  <w:num w:numId="12" w16cid:durableId="524557657">
    <w:abstractNumId w:val="7"/>
  </w:num>
  <w:num w:numId="13" w16cid:durableId="1460565921">
    <w:abstractNumId w:val="32"/>
  </w:num>
  <w:num w:numId="14" w16cid:durableId="1616862863">
    <w:abstractNumId w:val="42"/>
  </w:num>
  <w:num w:numId="15" w16cid:durableId="1509827019">
    <w:abstractNumId w:val="16"/>
  </w:num>
  <w:num w:numId="16" w16cid:durableId="493567040">
    <w:abstractNumId w:val="29"/>
  </w:num>
  <w:num w:numId="17" w16cid:durableId="562833318">
    <w:abstractNumId w:val="43"/>
  </w:num>
  <w:num w:numId="18" w16cid:durableId="1403026138">
    <w:abstractNumId w:val="22"/>
  </w:num>
  <w:num w:numId="19" w16cid:durableId="1319530147">
    <w:abstractNumId w:val="37"/>
  </w:num>
  <w:num w:numId="20" w16cid:durableId="1739087102">
    <w:abstractNumId w:val="14"/>
  </w:num>
  <w:num w:numId="21" w16cid:durableId="41633016">
    <w:abstractNumId w:val="24"/>
  </w:num>
  <w:num w:numId="22" w16cid:durableId="1954899664">
    <w:abstractNumId w:val="21"/>
  </w:num>
  <w:num w:numId="23" w16cid:durableId="1563100268">
    <w:abstractNumId w:val="44"/>
  </w:num>
  <w:num w:numId="24" w16cid:durableId="62486810">
    <w:abstractNumId w:val="39"/>
  </w:num>
  <w:num w:numId="25" w16cid:durableId="3090546">
    <w:abstractNumId w:val="12"/>
  </w:num>
  <w:num w:numId="26" w16cid:durableId="1651015220">
    <w:abstractNumId w:val="25"/>
  </w:num>
  <w:num w:numId="27" w16cid:durableId="1468163823">
    <w:abstractNumId w:val="38"/>
  </w:num>
  <w:num w:numId="28" w16cid:durableId="3944851">
    <w:abstractNumId w:val="13"/>
  </w:num>
  <w:num w:numId="29" w16cid:durableId="566721737">
    <w:abstractNumId w:val="2"/>
  </w:num>
  <w:num w:numId="30" w16cid:durableId="208536034">
    <w:abstractNumId w:val="1"/>
  </w:num>
  <w:num w:numId="31" w16cid:durableId="447966650">
    <w:abstractNumId w:val="40"/>
  </w:num>
  <w:num w:numId="32" w16cid:durableId="1354190249">
    <w:abstractNumId w:val="36"/>
  </w:num>
  <w:num w:numId="33" w16cid:durableId="713240005">
    <w:abstractNumId w:val="9"/>
  </w:num>
  <w:num w:numId="34" w16cid:durableId="1705135722">
    <w:abstractNumId w:val="18"/>
  </w:num>
  <w:num w:numId="35" w16cid:durableId="371660249">
    <w:abstractNumId w:val="6"/>
  </w:num>
  <w:num w:numId="36" w16cid:durableId="1747536848">
    <w:abstractNumId w:val="20"/>
  </w:num>
  <w:num w:numId="37" w16cid:durableId="587159783">
    <w:abstractNumId w:val="35"/>
  </w:num>
  <w:num w:numId="38" w16cid:durableId="478881094">
    <w:abstractNumId w:val="33"/>
  </w:num>
  <w:num w:numId="39" w16cid:durableId="2069958086">
    <w:abstractNumId w:val="45"/>
  </w:num>
  <w:num w:numId="40" w16cid:durableId="189799929">
    <w:abstractNumId w:val="0"/>
  </w:num>
  <w:num w:numId="41" w16cid:durableId="1429886226">
    <w:abstractNumId w:val="5"/>
  </w:num>
  <w:num w:numId="42" w16cid:durableId="114373487">
    <w:abstractNumId w:val="41"/>
  </w:num>
  <w:num w:numId="43" w16cid:durableId="633372144">
    <w:abstractNumId w:val="17"/>
  </w:num>
  <w:num w:numId="44" w16cid:durableId="1926766518">
    <w:abstractNumId w:val="26"/>
  </w:num>
  <w:num w:numId="45" w16cid:durableId="1484928748">
    <w:abstractNumId w:val="10"/>
  </w:num>
  <w:num w:numId="46" w16cid:durableId="1759669653">
    <w:abstractNumId w:val="28"/>
  </w:num>
  <w:numIdMacAtCleanup w:val="4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uhana Anjum">
    <w15:presenceInfo w15:providerId="Windows Live" w15:userId="56b456c7747c0a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E70"/>
    <w:rsid w:val="00020102"/>
    <w:rsid w:val="00024DEB"/>
    <w:rsid w:val="00026495"/>
    <w:rsid w:val="000321E2"/>
    <w:rsid w:val="00034288"/>
    <w:rsid w:val="00057B69"/>
    <w:rsid w:val="00067625"/>
    <w:rsid w:val="000930D5"/>
    <w:rsid w:val="000A0E13"/>
    <w:rsid w:val="000A38D0"/>
    <w:rsid w:val="000B2EBC"/>
    <w:rsid w:val="000B4C6B"/>
    <w:rsid w:val="000C2B2D"/>
    <w:rsid w:val="000C2C0B"/>
    <w:rsid w:val="000C6092"/>
    <w:rsid w:val="000E09DB"/>
    <w:rsid w:val="00110958"/>
    <w:rsid w:val="001160B8"/>
    <w:rsid w:val="001177D9"/>
    <w:rsid w:val="00141637"/>
    <w:rsid w:val="00142CCB"/>
    <w:rsid w:val="001507CE"/>
    <w:rsid w:val="001526A7"/>
    <w:rsid w:val="001534CB"/>
    <w:rsid w:val="00161203"/>
    <w:rsid w:val="001672EB"/>
    <w:rsid w:val="001738DC"/>
    <w:rsid w:val="0018250E"/>
    <w:rsid w:val="00186048"/>
    <w:rsid w:val="00187D77"/>
    <w:rsid w:val="00194299"/>
    <w:rsid w:val="001A5DAD"/>
    <w:rsid w:val="001B4A7B"/>
    <w:rsid w:val="001B5A9A"/>
    <w:rsid w:val="001C246F"/>
    <w:rsid w:val="001C623A"/>
    <w:rsid w:val="001D7E08"/>
    <w:rsid w:val="001E007A"/>
    <w:rsid w:val="001E7100"/>
    <w:rsid w:val="001E7C51"/>
    <w:rsid w:val="001F134E"/>
    <w:rsid w:val="001F1B4A"/>
    <w:rsid w:val="00200E49"/>
    <w:rsid w:val="002131A2"/>
    <w:rsid w:val="00217ADE"/>
    <w:rsid w:val="00236979"/>
    <w:rsid w:val="00247AF9"/>
    <w:rsid w:val="002519E3"/>
    <w:rsid w:val="00251BB5"/>
    <w:rsid w:val="0025380C"/>
    <w:rsid w:val="00256636"/>
    <w:rsid w:val="002576C3"/>
    <w:rsid w:val="00265FEC"/>
    <w:rsid w:val="002758B0"/>
    <w:rsid w:val="0028641B"/>
    <w:rsid w:val="00287B61"/>
    <w:rsid w:val="00293BF8"/>
    <w:rsid w:val="002945A1"/>
    <w:rsid w:val="002B1B35"/>
    <w:rsid w:val="002C7106"/>
    <w:rsid w:val="002D096C"/>
    <w:rsid w:val="002D673F"/>
    <w:rsid w:val="002D7290"/>
    <w:rsid w:val="002E7F22"/>
    <w:rsid w:val="002F6B55"/>
    <w:rsid w:val="00302BB4"/>
    <w:rsid w:val="003134D3"/>
    <w:rsid w:val="0032798F"/>
    <w:rsid w:val="00333EEA"/>
    <w:rsid w:val="00351C9F"/>
    <w:rsid w:val="00351F18"/>
    <w:rsid w:val="0036140F"/>
    <w:rsid w:val="00364104"/>
    <w:rsid w:val="003757B7"/>
    <w:rsid w:val="003A1590"/>
    <w:rsid w:val="003A5DE2"/>
    <w:rsid w:val="003A7E90"/>
    <w:rsid w:val="003B0838"/>
    <w:rsid w:val="003B4707"/>
    <w:rsid w:val="003B6064"/>
    <w:rsid w:val="003C1605"/>
    <w:rsid w:val="003C2336"/>
    <w:rsid w:val="003C3F8B"/>
    <w:rsid w:val="003C4106"/>
    <w:rsid w:val="003C7D96"/>
    <w:rsid w:val="003E3291"/>
    <w:rsid w:val="003F353F"/>
    <w:rsid w:val="003F3C68"/>
    <w:rsid w:val="003F6755"/>
    <w:rsid w:val="003F7101"/>
    <w:rsid w:val="003F71CE"/>
    <w:rsid w:val="0040080F"/>
    <w:rsid w:val="00402693"/>
    <w:rsid w:val="0040452F"/>
    <w:rsid w:val="00417FB0"/>
    <w:rsid w:val="0042660B"/>
    <w:rsid w:val="0042687C"/>
    <w:rsid w:val="00441E70"/>
    <w:rsid w:val="00443818"/>
    <w:rsid w:val="00444EFF"/>
    <w:rsid w:val="00460C82"/>
    <w:rsid w:val="004653A2"/>
    <w:rsid w:val="00471733"/>
    <w:rsid w:val="004802C8"/>
    <w:rsid w:val="00495042"/>
    <w:rsid w:val="004A36F7"/>
    <w:rsid w:val="004B1DCF"/>
    <w:rsid w:val="004B1E27"/>
    <w:rsid w:val="004B371F"/>
    <w:rsid w:val="004B5A27"/>
    <w:rsid w:val="004B5F0A"/>
    <w:rsid w:val="004C1306"/>
    <w:rsid w:val="004C7E35"/>
    <w:rsid w:val="004F2B77"/>
    <w:rsid w:val="004F5406"/>
    <w:rsid w:val="0050497E"/>
    <w:rsid w:val="005072E1"/>
    <w:rsid w:val="005101DD"/>
    <w:rsid w:val="00510DFE"/>
    <w:rsid w:val="0052232E"/>
    <w:rsid w:val="005331C8"/>
    <w:rsid w:val="00547C2D"/>
    <w:rsid w:val="00583445"/>
    <w:rsid w:val="00591307"/>
    <w:rsid w:val="0059158E"/>
    <w:rsid w:val="00597074"/>
    <w:rsid w:val="005B0916"/>
    <w:rsid w:val="005B1F53"/>
    <w:rsid w:val="005C0F06"/>
    <w:rsid w:val="005C1562"/>
    <w:rsid w:val="005C719C"/>
    <w:rsid w:val="005D2F9C"/>
    <w:rsid w:val="005D3399"/>
    <w:rsid w:val="005F1327"/>
    <w:rsid w:val="00612646"/>
    <w:rsid w:val="00616C6E"/>
    <w:rsid w:val="00617829"/>
    <w:rsid w:val="00620A79"/>
    <w:rsid w:val="00621460"/>
    <w:rsid w:val="00623235"/>
    <w:rsid w:val="006427C4"/>
    <w:rsid w:val="00646AE3"/>
    <w:rsid w:val="0065741F"/>
    <w:rsid w:val="00677C1E"/>
    <w:rsid w:val="006847B8"/>
    <w:rsid w:val="00684F72"/>
    <w:rsid w:val="00691B90"/>
    <w:rsid w:val="006A2BCE"/>
    <w:rsid w:val="006C1D64"/>
    <w:rsid w:val="006D0B02"/>
    <w:rsid w:val="006E118D"/>
    <w:rsid w:val="006F10F6"/>
    <w:rsid w:val="006F484E"/>
    <w:rsid w:val="006F7611"/>
    <w:rsid w:val="0070209C"/>
    <w:rsid w:val="007101CA"/>
    <w:rsid w:val="00710C9C"/>
    <w:rsid w:val="00723537"/>
    <w:rsid w:val="00727773"/>
    <w:rsid w:val="00735ABF"/>
    <w:rsid w:val="0074529E"/>
    <w:rsid w:val="00745B94"/>
    <w:rsid w:val="00757A15"/>
    <w:rsid w:val="00761A06"/>
    <w:rsid w:val="00761EC1"/>
    <w:rsid w:val="00771B5E"/>
    <w:rsid w:val="0077652E"/>
    <w:rsid w:val="007929BC"/>
    <w:rsid w:val="00795E7F"/>
    <w:rsid w:val="007C2387"/>
    <w:rsid w:val="007C6988"/>
    <w:rsid w:val="007E7EDF"/>
    <w:rsid w:val="007F077A"/>
    <w:rsid w:val="007F3115"/>
    <w:rsid w:val="007F54AB"/>
    <w:rsid w:val="00820DA8"/>
    <w:rsid w:val="00825FDD"/>
    <w:rsid w:val="00832BDF"/>
    <w:rsid w:val="00834433"/>
    <w:rsid w:val="0084677D"/>
    <w:rsid w:val="00846BBF"/>
    <w:rsid w:val="0084746E"/>
    <w:rsid w:val="00880392"/>
    <w:rsid w:val="00891B04"/>
    <w:rsid w:val="00891F45"/>
    <w:rsid w:val="008931D8"/>
    <w:rsid w:val="008A2865"/>
    <w:rsid w:val="008A2B1B"/>
    <w:rsid w:val="008B2FE5"/>
    <w:rsid w:val="008B5FF7"/>
    <w:rsid w:val="008B750E"/>
    <w:rsid w:val="008C0C50"/>
    <w:rsid w:val="008C6AA6"/>
    <w:rsid w:val="008D1421"/>
    <w:rsid w:val="008F0F0D"/>
    <w:rsid w:val="008F4FBA"/>
    <w:rsid w:val="008F79E4"/>
    <w:rsid w:val="0093671B"/>
    <w:rsid w:val="00955E21"/>
    <w:rsid w:val="00956FE6"/>
    <w:rsid w:val="009672CC"/>
    <w:rsid w:val="00975217"/>
    <w:rsid w:val="00977B3E"/>
    <w:rsid w:val="00983332"/>
    <w:rsid w:val="009841DB"/>
    <w:rsid w:val="009936BA"/>
    <w:rsid w:val="009A1234"/>
    <w:rsid w:val="009A69BD"/>
    <w:rsid w:val="009C5358"/>
    <w:rsid w:val="009F1450"/>
    <w:rsid w:val="00A24979"/>
    <w:rsid w:val="00A25BDA"/>
    <w:rsid w:val="00A25C0C"/>
    <w:rsid w:val="00A27301"/>
    <w:rsid w:val="00A331BD"/>
    <w:rsid w:val="00A35DC5"/>
    <w:rsid w:val="00A535CC"/>
    <w:rsid w:val="00A53720"/>
    <w:rsid w:val="00A61616"/>
    <w:rsid w:val="00A70B49"/>
    <w:rsid w:val="00A71D9F"/>
    <w:rsid w:val="00A74908"/>
    <w:rsid w:val="00A819DF"/>
    <w:rsid w:val="00A82A82"/>
    <w:rsid w:val="00A917F3"/>
    <w:rsid w:val="00A9288B"/>
    <w:rsid w:val="00A94F8E"/>
    <w:rsid w:val="00AA1675"/>
    <w:rsid w:val="00AA33E7"/>
    <w:rsid w:val="00AA3E68"/>
    <w:rsid w:val="00AB00A1"/>
    <w:rsid w:val="00AC3321"/>
    <w:rsid w:val="00AE48F8"/>
    <w:rsid w:val="00AF1909"/>
    <w:rsid w:val="00AF6637"/>
    <w:rsid w:val="00B25E6F"/>
    <w:rsid w:val="00B43E7C"/>
    <w:rsid w:val="00B5519C"/>
    <w:rsid w:val="00B60758"/>
    <w:rsid w:val="00B67501"/>
    <w:rsid w:val="00B6754D"/>
    <w:rsid w:val="00B76336"/>
    <w:rsid w:val="00B96145"/>
    <w:rsid w:val="00B977FE"/>
    <w:rsid w:val="00BA0462"/>
    <w:rsid w:val="00BA18FD"/>
    <w:rsid w:val="00BC0592"/>
    <w:rsid w:val="00BC7A83"/>
    <w:rsid w:val="00BC7F1E"/>
    <w:rsid w:val="00BD42D1"/>
    <w:rsid w:val="00BD430E"/>
    <w:rsid w:val="00BD6C00"/>
    <w:rsid w:val="00BE333E"/>
    <w:rsid w:val="00BF59F6"/>
    <w:rsid w:val="00C00F9B"/>
    <w:rsid w:val="00C01830"/>
    <w:rsid w:val="00C036DF"/>
    <w:rsid w:val="00C0459B"/>
    <w:rsid w:val="00C16316"/>
    <w:rsid w:val="00C20F2F"/>
    <w:rsid w:val="00C219AA"/>
    <w:rsid w:val="00C254B3"/>
    <w:rsid w:val="00C406D2"/>
    <w:rsid w:val="00C57B9F"/>
    <w:rsid w:val="00C61F96"/>
    <w:rsid w:val="00C67013"/>
    <w:rsid w:val="00C67A01"/>
    <w:rsid w:val="00C7489D"/>
    <w:rsid w:val="00C80C76"/>
    <w:rsid w:val="00C859F3"/>
    <w:rsid w:val="00CA01CD"/>
    <w:rsid w:val="00CA500E"/>
    <w:rsid w:val="00CB60C0"/>
    <w:rsid w:val="00CC7681"/>
    <w:rsid w:val="00CD07D6"/>
    <w:rsid w:val="00CD3BB2"/>
    <w:rsid w:val="00CD7DF3"/>
    <w:rsid w:val="00CE074A"/>
    <w:rsid w:val="00CE1CC9"/>
    <w:rsid w:val="00CE5E76"/>
    <w:rsid w:val="00D05294"/>
    <w:rsid w:val="00D14925"/>
    <w:rsid w:val="00D15FB8"/>
    <w:rsid w:val="00D21025"/>
    <w:rsid w:val="00D245C5"/>
    <w:rsid w:val="00D44D6E"/>
    <w:rsid w:val="00D5132E"/>
    <w:rsid w:val="00D535C7"/>
    <w:rsid w:val="00D55AE2"/>
    <w:rsid w:val="00D61745"/>
    <w:rsid w:val="00D7348E"/>
    <w:rsid w:val="00D879D9"/>
    <w:rsid w:val="00D96328"/>
    <w:rsid w:val="00DA41A5"/>
    <w:rsid w:val="00DA4631"/>
    <w:rsid w:val="00DA7602"/>
    <w:rsid w:val="00DC38B9"/>
    <w:rsid w:val="00DC4FFC"/>
    <w:rsid w:val="00DD0A17"/>
    <w:rsid w:val="00DD28E9"/>
    <w:rsid w:val="00DD70C0"/>
    <w:rsid w:val="00E016CE"/>
    <w:rsid w:val="00E017C4"/>
    <w:rsid w:val="00E04281"/>
    <w:rsid w:val="00E11B4B"/>
    <w:rsid w:val="00E17905"/>
    <w:rsid w:val="00E31D36"/>
    <w:rsid w:val="00E34E5A"/>
    <w:rsid w:val="00E366E4"/>
    <w:rsid w:val="00E3696B"/>
    <w:rsid w:val="00E37437"/>
    <w:rsid w:val="00E4169A"/>
    <w:rsid w:val="00E4605B"/>
    <w:rsid w:val="00E4794A"/>
    <w:rsid w:val="00E527CB"/>
    <w:rsid w:val="00E553B1"/>
    <w:rsid w:val="00E641F7"/>
    <w:rsid w:val="00E67E8D"/>
    <w:rsid w:val="00E70998"/>
    <w:rsid w:val="00E74D02"/>
    <w:rsid w:val="00EA0BC9"/>
    <w:rsid w:val="00EA10EE"/>
    <w:rsid w:val="00EA76DE"/>
    <w:rsid w:val="00EB0E69"/>
    <w:rsid w:val="00EB19CC"/>
    <w:rsid w:val="00EC6545"/>
    <w:rsid w:val="00ED0DC2"/>
    <w:rsid w:val="00ED7565"/>
    <w:rsid w:val="00EF2ED8"/>
    <w:rsid w:val="00EF34B0"/>
    <w:rsid w:val="00EF6F2C"/>
    <w:rsid w:val="00F0155D"/>
    <w:rsid w:val="00F03FFE"/>
    <w:rsid w:val="00F07C33"/>
    <w:rsid w:val="00F12106"/>
    <w:rsid w:val="00F15853"/>
    <w:rsid w:val="00F21049"/>
    <w:rsid w:val="00F218EB"/>
    <w:rsid w:val="00F250A6"/>
    <w:rsid w:val="00F4158F"/>
    <w:rsid w:val="00F44CF6"/>
    <w:rsid w:val="00F46734"/>
    <w:rsid w:val="00F5403C"/>
    <w:rsid w:val="00F5450F"/>
    <w:rsid w:val="00F555B0"/>
    <w:rsid w:val="00F75879"/>
    <w:rsid w:val="00F8125C"/>
    <w:rsid w:val="00F87CEE"/>
    <w:rsid w:val="00F92F48"/>
    <w:rsid w:val="00F96DD9"/>
    <w:rsid w:val="00FB122B"/>
    <w:rsid w:val="00FB65E3"/>
    <w:rsid w:val="00FC196B"/>
    <w:rsid w:val="00FC4190"/>
    <w:rsid w:val="00FC7282"/>
    <w:rsid w:val="00FD05ED"/>
    <w:rsid w:val="00FD3BC2"/>
    <w:rsid w:val="00FD6E70"/>
    <w:rsid w:val="00FE0D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142EA9A4-0006-490B-BE92-B155A52CC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D70C0"/>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4">
    <w:name w:val="heading 4"/>
    <w:basedOn w:val="Normal"/>
    <w:next w:val="Normal"/>
    <w:link w:val="Heading4Char"/>
    <w:uiPriority w:val="9"/>
    <w:unhideWhenUsed/>
    <w:qFormat/>
    <w:rsid w:val="008B5FF7"/>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D44D6E"/>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1177D9"/>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paragraph" w:styleId="Title">
    <w:name w:val="Title"/>
    <w:basedOn w:val="Normal"/>
    <w:next w:val="Normal"/>
    <w:link w:val="TitleChar"/>
    <w:uiPriority w:val="10"/>
    <w:qFormat/>
    <w:rsid w:val="006427C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27C4"/>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8B5FF7"/>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65741F"/>
    <w:rPr>
      <w:b/>
      <w:bCs/>
    </w:rPr>
  </w:style>
  <w:style w:type="character" w:customStyle="1" w:styleId="apple-converted-space">
    <w:name w:val="apple-converted-space"/>
    <w:basedOn w:val="DefaultParagraphFont"/>
    <w:rsid w:val="009936BA"/>
  </w:style>
  <w:style w:type="character" w:customStyle="1" w:styleId="Heading5Char">
    <w:name w:val="Heading 5 Char"/>
    <w:basedOn w:val="DefaultParagraphFont"/>
    <w:link w:val="Heading5"/>
    <w:uiPriority w:val="9"/>
    <w:semiHidden/>
    <w:rsid w:val="00D44D6E"/>
    <w:rPr>
      <w:rFonts w:asciiTheme="majorHAnsi" w:eastAsiaTheme="majorEastAsia" w:hAnsiTheme="majorHAnsi" w:cstheme="majorBidi"/>
      <w:color w:val="365F91" w:themeColor="accent1" w:themeShade="BF"/>
    </w:rPr>
  </w:style>
  <w:style w:type="table" w:customStyle="1" w:styleId="PlainTable51">
    <w:name w:val="Plain Table 51"/>
    <w:basedOn w:val="TableNormal"/>
    <w:uiPriority w:val="45"/>
    <w:rsid w:val="00D44D6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C219AA"/>
    <w:rPr>
      <w:color w:val="0000FF" w:themeColor="hyperlink"/>
      <w:u w:val="single"/>
    </w:rPr>
  </w:style>
  <w:style w:type="character" w:customStyle="1" w:styleId="UnresolvedMention1">
    <w:name w:val="Unresolved Mention1"/>
    <w:basedOn w:val="DefaultParagraphFont"/>
    <w:uiPriority w:val="99"/>
    <w:semiHidden/>
    <w:unhideWhenUsed/>
    <w:rsid w:val="00C219AA"/>
    <w:rPr>
      <w:color w:val="605E5C"/>
      <w:shd w:val="clear" w:color="auto" w:fill="E1DFDD"/>
    </w:rPr>
  </w:style>
  <w:style w:type="paragraph" w:styleId="BalloonText">
    <w:name w:val="Balloon Text"/>
    <w:basedOn w:val="Normal"/>
    <w:link w:val="BalloonTextChar"/>
    <w:uiPriority w:val="99"/>
    <w:semiHidden/>
    <w:unhideWhenUsed/>
    <w:rsid w:val="001526A7"/>
    <w:rPr>
      <w:rFonts w:ascii="Tahoma" w:hAnsi="Tahoma" w:cs="Tahoma"/>
      <w:sz w:val="16"/>
      <w:szCs w:val="16"/>
    </w:rPr>
  </w:style>
  <w:style w:type="character" w:customStyle="1" w:styleId="BalloonTextChar">
    <w:name w:val="Balloon Text Char"/>
    <w:basedOn w:val="DefaultParagraphFont"/>
    <w:link w:val="BalloonText"/>
    <w:uiPriority w:val="99"/>
    <w:semiHidden/>
    <w:rsid w:val="001526A7"/>
    <w:rPr>
      <w:rFonts w:ascii="Tahoma" w:eastAsia="Times New Roman" w:hAnsi="Tahoma" w:cs="Tahoma"/>
      <w:sz w:val="16"/>
      <w:szCs w:val="16"/>
    </w:rPr>
  </w:style>
  <w:style w:type="character" w:styleId="PlaceholderText">
    <w:name w:val="Placeholder Text"/>
    <w:basedOn w:val="DefaultParagraphFont"/>
    <w:uiPriority w:val="99"/>
    <w:semiHidden/>
    <w:rsid w:val="0084677D"/>
    <w:rPr>
      <w:color w:val="666666"/>
    </w:rPr>
  </w:style>
  <w:style w:type="character" w:styleId="UnresolvedMention">
    <w:name w:val="Unresolved Mention"/>
    <w:basedOn w:val="DefaultParagraphFont"/>
    <w:uiPriority w:val="99"/>
    <w:semiHidden/>
    <w:unhideWhenUsed/>
    <w:rsid w:val="002E7F22"/>
    <w:rPr>
      <w:color w:val="605E5C"/>
      <w:shd w:val="clear" w:color="auto" w:fill="E1DFDD"/>
    </w:rPr>
  </w:style>
  <w:style w:type="character" w:customStyle="1" w:styleId="Heading6Char">
    <w:name w:val="Heading 6 Char"/>
    <w:basedOn w:val="DefaultParagraphFont"/>
    <w:link w:val="Heading6"/>
    <w:uiPriority w:val="9"/>
    <w:semiHidden/>
    <w:rsid w:val="001177D9"/>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7476">
      <w:bodyDiv w:val="1"/>
      <w:marLeft w:val="0"/>
      <w:marRight w:val="0"/>
      <w:marTop w:val="0"/>
      <w:marBottom w:val="0"/>
      <w:divBdr>
        <w:top w:val="none" w:sz="0" w:space="0" w:color="auto"/>
        <w:left w:val="none" w:sz="0" w:space="0" w:color="auto"/>
        <w:bottom w:val="none" w:sz="0" w:space="0" w:color="auto"/>
        <w:right w:val="none" w:sz="0" w:space="0" w:color="auto"/>
      </w:divBdr>
    </w:div>
    <w:div w:id="4790265">
      <w:bodyDiv w:val="1"/>
      <w:marLeft w:val="0"/>
      <w:marRight w:val="0"/>
      <w:marTop w:val="0"/>
      <w:marBottom w:val="0"/>
      <w:divBdr>
        <w:top w:val="none" w:sz="0" w:space="0" w:color="auto"/>
        <w:left w:val="none" w:sz="0" w:space="0" w:color="auto"/>
        <w:bottom w:val="none" w:sz="0" w:space="0" w:color="auto"/>
        <w:right w:val="none" w:sz="0" w:space="0" w:color="auto"/>
      </w:divBdr>
    </w:div>
    <w:div w:id="9843755">
      <w:bodyDiv w:val="1"/>
      <w:marLeft w:val="0"/>
      <w:marRight w:val="0"/>
      <w:marTop w:val="0"/>
      <w:marBottom w:val="0"/>
      <w:divBdr>
        <w:top w:val="none" w:sz="0" w:space="0" w:color="auto"/>
        <w:left w:val="none" w:sz="0" w:space="0" w:color="auto"/>
        <w:bottom w:val="none" w:sz="0" w:space="0" w:color="auto"/>
        <w:right w:val="none" w:sz="0" w:space="0" w:color="auto"/>
      </w:divBdr>
    </w:div>
    <w:div w:id="17435091">
      <w:bodyDiv w:val="1"/>
      <w:marLeft w:val="0"/>
      <w:marRight w:val="0"/>
      <w:marTop w:val="0"/>
      <w:marBottom w:val="0"/>
      <w:divBdr>
        <w:top w:val="none" w:sz="0" w:space="0" w:color="auto"/>
        <w:left w:val="none" w:sz="0" w:space="0" w:color="auto"/>
        <w:bottom w:val="none" w:sz="0" w:space="0" w:color="auto"/>
        <w:right w:val="none" w:sz="0" w:space="0" w:color="auto"/>
      </w:divBdr>
    </w:div>
    <w:div w:id="28922405">
      <w:bodyDiv w:val="1"/>
      <w:marLeft w:val="0"/>
      <w:marRight w:val="0"/>
      <w:marTop w:val="0"/>
      <w:marBottom w:val="0"/>
      <w:divBdr>
        <w:top w:val="none" w:sz="0" w:space="0" w:color="auto"/>
        <w:left w:val="none" w:sz="0" w:space="0" w:color="auto"/>
        <w:bottom w:val="none" w:sz="0" w:space="0" w:color="auto"/>
        <w:right w:val="none" w:sz="0" w:space="0" w:color="auto"/>
      </w:divBdr>
    </w:div>
    <w:div w:id="33239451">
      <w:bodyDiv w:val="1"/>
      <w:marLeft w:val="0"/>
      <w:marRight w:val="0"/>
      <w:marTop w:val="0"/>
      <w:marBottom w:val="0"/>
      <w:divBdr>
        <w:top w:val="none" w:sz="0" w:space="0" w:color="auto"/>
        <w:left w:val="none" w:sz="0" w:space="0" w:color="auto"/>
        <w:bottom w:val="none" w:sz="0" w:space="0" w:color="auto"/>
        <w:right w:val="none" w:sz="0" w:space="0" w:color="auto"/>
      </w:divBdr>
    </w:div>
    <w:div w:id="35591382">
      <w:bodyDiv w:val="1"/>
      <w:marLeft w:val="0"/>
      <w:marRight w:val="0"/>
      <w:marTop w:val="0"/>
      <w:marBottom w:val="0"/>
      <w:divBdr>
        <w:top w:val="none" w:sz="0" w:space="0" w:color="auto"/>
        <w:left w:val="none" w:sz="0" w:space="0" w:color="auto"/>
        <w:bottom w:val="none" w:sz="0" w:space="0" w:color="auto"/>
        <w:right w:val="none" w:sz="0" w:space="0" w:color="auto"/>
      </w:divBdr>
    </w:div>
    <w:div w:id="41248815">
      <w:bodyDiv w:val="1"/>
      <w:marLeft w:val="0"/>
      <w:marRight w:val="0"/>
      <w:marTop w:val="0"/>
      <w:marBottom w:val="0"/>
      <w:divBdr>
        <w:top w:val="none" w:sz="0" w:space="0" w:color="auto"/>
        <w:left w:val="none" w:sz="0" w:space="0" w:color="auto"/>
        <w:bottom w:val="none" w:sz="0" w:space="0" w:color="auto"/>
        <w:right w:val="none" w:sz="0" w:space="0" w:color="auto"/>
      </w:divBdr>
    </w:div>
    <w:div w:id="49773588">
      <w:bodyDiv w:val="1"/>
      <w:marLeft w:val="0"/>
      <w:marRight w:val="0"/>
      <w:marTop w:val="0"/>
      <w:marBottom w:val="0"/>
      <w:divBdr>
        <w:top w:val="none" w:sz="0" w:space="0" w:color="auto"/>
        <w:left w:val="none" w:sz="0" w:space="0" w:color="auto"/>
        <w:bottom w:val="none" w:sz="0" w:space="0" w:color="auto"/>
        <w:right w:val="none" w:sz="0" w:space="0" w:color="auto"/>
      </w:divBdr>
    </w:div>
    <w:div w:id="49959092">
      <w:bodyDiv w:val="1"/>
      <w:marLeft w:val="0"/>
      <w:marRight w:val="0"/>
      <w:marTop w:val="0"/>
      <w:marBottom w:val="0"/>
      <w:divBdr>
        <w:top w:val="none" w:sz="0" w:space="0" w:color="auto"/>
        <w:left w:val="none" w:sz="0" w:space="0" w:color="auto"/>
        <w:bottom w:val="none" w:sz="0" w:space="0" w:color="auto"/>
        <w:right w:val="none" w:sz="0" w:space="0" w:color="auto"/>
      </w:divBdr>
    </w:div>
    <w:div w:id="54596870">
      <w:bodyDiv w:val="1"/>
      <w:marLeft w:val="0"/>
      <w:marRight w:val="0"/>
      <w:marTop w:val="0"/>
      <w:marBottom w:val="0"/>
      <w:divBdr>
        <w:top w:val="none" w:sz="0" w:space="0" w:color="auto"/>
        <w:left w:val="none" w:sz="0" w:space="0" w:color="auto"/>
        <w:bottom w:val="none" w:sz="0" w:space="0" w:color="auto"/>
        <w:right w:val="none" w:sz="0" w:space="0" w:color="auto"/>
      </w:divBdr>
    </w:div>
    <w:div w:id="75906780">
      <w:bodyDiv w:val="1"/>
      <w:marLeft w:val="0"/>
      <w:marRight w:val="0"/>
      <w:marTop w:val="0"/>
      <w:marBottom w:val="0"/>
      <w:divBdr>
        <w:top w:val="none" w:sz="0" w:space="0" w:color="auto"/>
        <w:left w:val="none" w:sz="0" w:space="0" w:color="auto"/>
        <w:bottom w:val="none" w:sz="0" w:space="0" w:color="auto"/>
        <w:right w:val="none" w:sz="0" w:space="0" w:color="auto"/>
      </w:divBdr>
    </w:div>
    <w:div w:id="78261122">
      <w:bodyDiv w:val="1"/>
      <w:marLeft w:val="0"/>
      <w:marRight w:val="0"/>
      <w:marTop w:val="0"/>
      <w:marBottom w:val="0"/>
      <w:divBdr>
        <w:top w:val="none" w:sz="0" w:space="0" w:color="auto"/>
        <w:left w:val="none" w:sz="0" w:space="0" w:color="auto"/>
        <w:bottom w:val="none" w:sz="0" w:space="0" w:color="auto"/>
        <w:right w:val="none" w:sz="0" w:space="0" w:color="auto"/>
      </w:divBdr>
    </w:div>
    <w:div w:id="83231198">
      <w:bodyDiv w:val="1"/>
      <w:marLeft w:val="0"/>
      <w:marRight w:val="0"/>
      <w:marTop w:val="0"/>
      <w:marBottom w:val="0"/>
      <w:divBdr>
        <w:top w:val="none" w:sz="0" w:space="0" w:color="auto"/>
        <w:left w:val="none" w:sz="0" w:space="0" w:color="auto"/>
        <w:bottom w:val="none" w:sz="0" w:space="0" w:color="auto"/>
        <w:right w:val="none" w:sz="0" w:space="0" w:color="auto"/>
      </w:divBdr>
    </w:div>
    <w:div w:id="96796847">
      <w:bodyDiv w:val="1"/>
      <w:marLeft w:val="0"/>
      <w:marRight w:val="0"/>
      <w:marTop w:val="0"/>
      <w:marBottom w:val="0"/>
      <w:divBdr>
        <w:top w:val="none" w:sz="0" w:space="0" w:color="auto"/>
        <w:left w:val="none" w:sz="0" w:space="0" w:color="auto"/>
        <w:bottom w:val="none" w:sz="0" w:space="0" w:color="auto"/>
        <w:right w:val="none" w:sz="0" w:space="0" w:color="auto"/>
      </w:divBdr>
    </w:div>
    <w:div w:id="100535947">
      <w:bodyDiv w:val="1"/>
      <w:marLeft w:val="0"/>
      <w:marRight w:val="0"/>
      <w:marTop w:val="0"/>
      <w:marBottom w:val="0"/>
      <w:divBdr>
        <w:top w:val="none" w:sz="0" w:space="0" w:color="auto"/>
        <w:left w:val="none" w:sz="0" w:space="0" w:color="auto"/>
        <w:bottom w:val="none" w:sz="0" w:space="0" w:color="auto"/>
        <w:right w:val="none" w:sz="0" w:space="0" w:color="auto"/>
      </w:divBdr>
    </w:div>
    <w:div w:id="108624032">
      <w:bodyDiv w:val="1"/>
      <w:marLeft w:val="0"/>
      <w:marRight w:val="0"/>
      <w:marTop w:val="0"/>
      <w:marBottom w:val="0"/>
      <w:divBdr>
        <w:top w:val="none" w:sz="0" w:space="0" w:color="auto"/>
        <w:left w:val="none" w:sz="0" w:space="0" w:color="auto"/>
        <w:bottom w:val="none" w:sz="0" w:space="0" w:color="auto"/>
        <w:right w:val="none" w:sz="0" w:space="0" w:color="auto"/>
      </w:divBdr>
    </w:div>
    <w:div w:id="108790472">
      <w:bodyDiv w:val="1"/>
      <w:marLeft w:val="0"/>
      <w:marRight w:val="0"/>
      <w:marTop w:val="0"/>
      <w:marBottom w:val="0"/>
      <w:divBdr>
        <w:top w:val="none" w:sz="0" w:space="0" w:color="auto"/>
        <w:left w:val="none" w:sz="0" w:space="0" w:color="auto"/>
        <w:bottom w:val="none" w:sz="0" w:space="0" w:color="auto"/>
        <w:right w:val="none" w:sz="0" w:space="0" w:color="auto"/>
      </w:divBdr>
    </w:div>
    <w:div w:id="117459002">
      <w:bodyDiv w:val="1"/>
      <w:marLeft w:val="0"/>
      <w:marRight w:val="0"/>
      <w:marTop w:val="0"/>
      <w:marBottom w:val="0"/>
      <w:divBdr>
        <w:top w:val="none" w:sz="0" w:space="0" w:color="auto"/>
        <w:left w:val="none" w:sz="0" w:space="0" w:color="auto"/>
        <w:bottom w:val="none" w:sz="0" w:space="0" w:color="auto"/>
        <w:right w:val="none" w:sz="0" w:space="0" w:color="auto"/>
      </w:divBdr>
    </w:div>
    <w:div w:id="128326229">
      <w:bodyDiv w:val="1"/>
      <w:marLeft w:val="0"/>
      <w:marRight w:val="0"/>
      <w:marTop w:val="0"/>
      <w:marBottom w:val="0"/>
      <w:divBdr>
        <w:top w:val="none" w:sz="0" w:space="0" w:color="auto"/>
        <w:left w:val="none" w:sz="0" w:space="0" w:color="auto"/>
        <w:bottom w:val="none" w:sz="0" w:space="0" w:color="auto"/>
        <w:right w:val="none" w:sz="0" w:space="0" w:color="auto"/>
      </w:divBdr>
    </w:div>
    <w:div w:id="129597428">
      <w:bodyDiv w:val="1"/>
      <w:marLeft w:val="0"/>
      <w:marRight w:val="0"/>
      <w:marTop w:val="0"/>
      <w:marBottom w:val="0"/>
      <w:divBdr>
        <w:top w:val="none" w:sz="0" w:space="0" w:color="auto"/>
        <w:left w:val="none" w:sz="0" w:space="0" w:color="auto"/>
        <w:bottom w:val="none" w:sz="0" w:space="0" w:color="auto"/>
        <w:right w:val="none" w:sz="0" w:space="0" w:color="auto"/>
      </w:divBdr>
    </w:div>
    <w:div w:id="139663545">
      <w:bodyDiv w:val="1"/>
      <w:marLeft w:val="0"/>
      <w:marRight w:val="0"/>
      <w:marTop w:val="0"/>
      <w:marBottom w:val="0"/>
      <w:divBdr>
        <w:top w:val="none" w:sz="0" w:space="0" w:color="auto"/>
        <w:left w:val="none" w:sz="0" w:space="0" w:color="auto"/>
        <w:bottom w:val="none" w:sz="0" w:space="0" w:color="auto"/>
        <w:right w:val="none" w:sz="0" w:space="0" w:color="auto"/>
      </w:divBdr>
    </w:div>
    <w:div w:id="139732292">
      <w:bodyDiv w:val="1"/>
      <w:marLeft w:val="0"/>
      <w:marRight w:val="0"/>
      <w:marTop w:val="0"/>
      <w:marBottom w:val="0"/>
      <w:divBdr>
        <w:top w:val="none" w:sz="0" w:space="0" w:color="auto"/>
        <w:left w:val="none" w:sz="0" w:space="0" w:color="auto"/>
        <w:bottom w:val="none" w:sz="0" w:space="0" w:color="auto"/>
        <w:right w:val="none" w:sz="0" w:space="0" w:color="auto"/>
      </w:divBdr>
    </w:div>
    <w:div w:id="150677774">
      <w:bodyDiv w:val="1"/>
      <w:marLeft w:val="0"/>
      <w:marRight w:val="0"/>
      <w:marTop w:val="0"/>
      <w:marBottom w:val="0"/>
      <w:divBdr>
        <w:top w:val="none" w:sz="0" w:space="0" w:color="auto"/>
        <w:left w:val="none" w:sz="0" w:space="0" w:color="auto"/>
        <w:bottom w:val="none" w:sz="0" w:space="0" w:color="auto"/>
        <w:right w:val="none" w:sz="0" w:space="0" w:color="auto"/>
      </w:divBdr>
    </w:div>
    <w:div w:id="163084583">
      <w:bodyDiv w:val="1"/>
      <w:marLeft w:val="0"/>
      <w:marRight w:val="0"/>
      <w:marTop w:val="0"/>
      <w:marBottom w:val="0"/>
      <w:divBdr>
        <w:top w:val="none" w:sz="0" w:space="0" w:color="auto"/>
        <w:left w:val="none" w:sz="0" w:space="0" w:color="auto"/>
        <w:bottom w:val="none" w:sz="0" w:space="0" w:color="auto"/>
        <w:right w:val="none" w:sz="0" w:space="0" w:color="auto"/>
      </w:divBdr>
    </w:div>
    <w:div w:id="163863438">
      <w:bodyDiv w:val="1"/>
      <w:marLeft w:val="0"/>
      <w:marRight w:val="0"/>
      <w:marTop w:val="0"/>
      <w:marBottom w:val="0"/>
      <w:divBdr>
        <w:top w:val="none" w:sz="0" w:space="0" w:color="auto"/>
        <w:left w:val="none" w:sz="0" w:space="0" w:color="auto"/>
        <w:bottom w:val="none" w:sz="0" w:space="0" w:color="auto"/>
        <w:right w:val="none" w:sz="0" w:space="0" w:color="auto"/>
      </w:divBdr>
    </w:div>
    <w:div w:id="169608329">
      <w:bodyDiv w:val="1"/>
      <w:marLeft w:val="0"/>
      <w:marRight w:val="0"/>
      <w:marTop w:val="0"/>
      <w:marBottom w:val="0"/>
      <w:divBdr>
        <w:top w:val="none" w:sz="0" w:space="0" w:color="auto"/>
        <w:left w:val="none" w:sz="0" w:space="0" w:color="auto"/>
        <w:bottom w:val="none" w:sz="0" w:space="0" w:color="auto"/>
        <w:right w:val="none" w:sz="0" w:space="0" w:color="auto"/>
      </w:divBdr>
    </w:div>
    <w:div w:id="171841462">
      <w:bodyDiv w:val="1"/>
      <w:marLeft w:val="0"/>
      <w:marRight w:val="0"/>
      <w:marTop w:val="0"/>
      <w:marBottom w:val="0"/>
      <w:divBdr>
        <w:top w:val="none" w:sz="0" w:space="0" w:color="auto"/>
        <w:left w:val="none" w:sz="0" w:space="0" w:color="auto"/>
        <w:bottom w:val="none" w:sz="0" w:space="0" w:color="auto"/>
        <w:right w:val="none" w:sz="0" w:space="0" w:color="auto"/>
      </w:divBdr>
    </w:div>
    <w:div w:id="176042414">
      <w:bodyDiv w:val="1"/>
      <w:marLeft w:val="0"/>
      <w:marRight w:val="0"/>
      <w:marTop w:val="0"/>
      <w:marBottom w:val="0"/>
      <w:divBdr>
        <w:top w:val="none" w:sz="0" w:space="0" w:color="auto"/>
        <w:left w:val="none" w:sz="0" w:space="0" w:color="auto"/>
        <w:bottom w:val="none" w:sz="0" w:space="0" w:color="auto"/>
        <w:right w:val="none" w:sz="0" w:space="0" w:color="auto"/>
      </w:divBdr>
    </w:div>
    <w:div w:id="176114776">
      <w:bodyDiv w:val="1"/>
      <w:marLeft w:val="0"/>
      <w:marRight w:val="0"/>
      <w:marTop w:val="0"/>
      <w:marBottom w:val="0"/>
      <w:divBdr>
        <w:top w:val="none" w:sz="0" w:space="0" w:color="auto"/>
        <w:left w:val="none" w:sz="0" w:space="0" w:color="auto"/>
        <w:bottom w:val="none" w:sz="0" w:space="0" w:color="auto"/>
        <w:right w:val="none" w:sz="0" w:space="0" w:color="auto"/>
      </w:divBdr>
    </w:div>
    <w:div w:id="183175266">
      <w:bodyDiv w:val="1"/>
      <w:marLeft w:val="0"/>
      <w:marRight w:val="0"/>
      <w:marTop w:val="0"/>
      <w:marBottom w:val="0"/>
      <w:divBdr>
        <w:top w:val="none" w:sz="0" w:space="0" w:color="auto"/>
        <w:left w:val="none" w:sz="0" w:space="0" w:color="auto"/>
        <w:bottom w:val="none" w:sz="0" w:space="0" w:color="auto"/>
        <w:right w:val="none" w:sz="0" w:space="0" w:color="auto"/>
      </w:divBdr>
    </w:div>
    <w:div w:id="186335241">
      <w:bodyDiv w:val="1"/>
      <w:marLeft w:val="0"/>
      <w:marRight w:val="0"/>
      <w:marTop w:val="0"/>
      <w:marBottom w:val="0"/>
      <w:divBdr>
        <w:top w:val="none" w:sz="0" w:space="0" w:color="auto"/>
        <w:left w:val="none" w:sz="0" w:space="0" w:color="auto"/>
        <w:bottom w:val="none" w:sz="0" w:space="0" w:color="auto"/>
        <w:right w:val="none" w:sz="0" w:space="0" w:color="auto"/>
      </w:divBdr>
    </w:div>
    <w:div w:id="187110843">
      <w:bodyDiv w:val="1"/>
      <w:marLeft w:val="0"/>
      <w:marRight w:val="0"/>
      <w:marTop w:val="0"/>
      <w:marBottom w:val="0"/>
      <w:divBdr>
        <w:top w:val="none" w:sz="0" w:space="0" w:color="auto"/>
        <w:left w:val="none" w:sz="0" w:space="0" w:color="auto"/>
        <w:bottom w:val="none" w:sz="0" w:space="0" w:color="auto"/>
        <w:right w:val="none" w:sz="0" w:space="0" w:color="auto"/>
      </w:divBdr>
    </w:div>
    <w:div w:id="201863648">
      <w:bodyDiv w:val="1"/>
      <w:marLeft w:val="0"/>
      <w:marRight w:val="0"/>
      <w:marTop w:val="0"/>
      <w:marBottom w:val="0"/>
      <w:divBdr>
        <w:top w:val="none" w:sz="0" w:space="0" w:color="auto"/>
        <w:left w:val="none" w:sz="0" w:space="0" w:color="auto"/>
        <w:bottom w:val="none" w:sz="0" w:space="0" w:color="auto"/>
        <w:right w:val="none" w:sz="0" w:space="0" w:color="auto"/>
      </w:divBdr>
    </w:div>
    <w:div w:id="205684024">
      <w:bodyDiv w:val="1"/>
      <w:marLeft w:val="0"/>
      <w:marRight w:val="0"/>
      <w:marTop w:val="0"/>
      <w:marBottom w:val="0"/>
      <w:divBdr>
        <w:top w:val="none" w:sz="0" w:space="0" w:color="auto"/>
        <w:left w:val="none" w:sz="0" w:space="0" w:color="auto"/>
        <w:bottom w:val="none" w:sz="0" w:space="0" w:color="auto"/>
        <w:right w:val="none" w:sz="0" w:space="0" w:color="auto"/>
      </w:divBdr>
    </w:div>
    <w:div w:id="212809065">
      <w:bodyDiv w:val="1"/>
      <w:marLeft w:val="0"/>
      <w:marRight w:val="0"/>
      <w:marTop w:val="0"/>
      <w:marBottom w:val="0"/>
      <w:divBdr>
        <w:top w:val="none" w:sz="0" w:space="0" w:color="auto"/>
        <w:left w:val="none" w:sz="0" w:space="0" w:color="auto"/>
        <w:bottom w:val="none" w:sz="0" w:space="0" w:color="auto"/>
        <w:right w:val="none" w:sz="0" w:space="0" w:color="auto"/>
      </w:divBdr>
    </w:div>
    <w:div w:id="214784175">
      <w:bodyDiv w:val="1"/>
      <w:marLeft w:val="0"/>
      <w:marRight w:val="0"/>
      <w:marTop w:val="0"/>
      <w:marBottom w:val="0"/>
      <w:divBdr>
        <w:top w:val="none" w:sz="0" w:space="0" w:color="auto"/>
        <w:left w:val="none" w:sz="0" w:space="0" w:color="auto"/>
        <w:bottom w:val="none" w:sz="0" w:space="0" w:color="auto"/>
        <w:right w:val="none" w:sz="0" w:space="0" w:color="auto"/>
      </w:divBdr>
    </w:div>
    <w:div w:id="215241816">
      <w:bodyDiv w:val="1"/>
      <w:marLeft w:val="0"/>
      <w:marRight w:val="0"/>
      <w:marTop w:val="0"/>
      <w:marBottom w:val="0"/>
      <w:divBdr>
        <w:top w:val="none" w:sz="0" w:space="0" w:color="auto"/>
        <w:left w:val="none" w:sz="0" w:space="0" w:color="auto"/>
        <w:bottom w:val="none" w:sz="0" w:space="0" w:color="auto"/>
        <w:right w:val="none" w:sz="0" w:space="0" w:color="auto"/>
      </w:divBdr>
    </w:div>
    <w:div w:id="220529522">
      <w:bodyDiv w:val="1"/>
      <w:marLeft w:val="0"/>
      <w:marRight w:val="0"/>
      <w:marTop w:val="0"/>
      <w:marBottom w:val="0"/>
      <w:divBdr>
        <w:top w:val="none" w:sz="0" w:space="0" w:color="auto"/>
        <w:left w:val="none" w:sz="0" w:space="0" w:color="auto"/>
        <w:bottom w:val="none" w:sz="0" w:space="0" w:color="auto"/>
        <w:right w:val="none" w:sz="0" w:space="0" w:color="auto"/>
      </w:divBdr>
    </w:div>
    <w:div w:id="222178615">
      <w:bodyDiv w:val="1"/>
      <w:marLeft w:val="0"/>
      <w:marRight w:val="0"/>
      <w:marTop w:val="0"/>
      <w:marBottom w:val="0"/>
      <w:divBdr>
        <w:top w:val="none" w:sz="0" w:space="0" w:color="auto"/>
        <w:left w:val="none" w:sz="0" w:space="0" w:color="auto"/>
        <w:bottom w:val="none" w:sz="0" w:space="0" w:color="auto"/>
        <w:right w:val="none" w:sz="0" w:space="0" w:color="auto"/>
      </w:divBdr>
    </w:div>
    <w:div w:id="228467320">
      <w:bodyDiv w:val="1"/>
      <w:marLeft w:val="0"/>
      <w:marRight w:val="0"/>
      <w:marTop w:val="0"/>
      <w:marBottom w:val="0"/>
      <w:divBdr>
        <w:top w:val="none" w:sz="0" w:space="0" w:color="auto"/>
        <w:left w:val="none" w:sz="0" w:space="0" w:color="auto"/>
        <w:bottom w:val="none" w:sz="0" w:space="0" w:color="auto"/>
        <w:right w:val="none" w:sz="0" w:space="0" w:color="auto"/>
      </w:divBdr>
    </w:div>
    <w:div w:id="240602621">
      <w:bodyDiv w:val="1"/>
      <w:marLeft w:val="0"/>
      <w:marRight w:val="0"/>
      <w:marTop w:val="0"/>
      <w:marBottom w:val="0"/>
      <w:divBdr>
        <w:top w:val="none" w:sz="0" w:space="0" w:color="auto"/>
        <w:left w:val="none" w:sz="0" w:space="0" w:color="auto"/>
        <w:bottom w:val="none" w:sz="0" w:space="0" w:color="auto"/>
        <w:right w:val="none" w:sz="0" w:space="0" w:color="auto"/>
      </w:divBdr>
    </w:div>
    <w:div w:id="242447299">
      <w:bodyDiv w:val="1"/>
      <w:marLeft w:val="0"/>
      <w:marRight w:val="0"/>
      <w:marTop w:val="0"/>
      <w:marBottom w:val="0"/>
      <w:divBdr>
        <w:top w:val="none" w:sz="0" w:space="0" w:color="auto"/>
        <w:left w:val="none" w:sz="0" w:space="0" w:color="auto"/>
        <w:bottom w:val="none" w:sz="0" w:space="0" w:color="auto"/>
        <w:right w:val="none" w:sz="0" w:space="0" w:color="auto"/>
      </w:divBdr>
    </w:div>
    <w:div w:id="245723478">
      <w:bodyDiv w:val="1"/>
      <w:marLeft w:val="0"/>
      <w:marRight w:val="0"/>
      <w:marTop w:val="0"/>
      <w:marBottom w:val="0"/>
      <w:divBdr>
        <w:top w:val="none" w:sz="0" w:space="0" w:color="auto"/>
        <w:left w:val="none" w:sz="0" w:space="0" w:color="auto"/>
        <w:bottom w:val="none" w:sz="0" w:space="0" w:color="auto"/>
        <w:right w:val="none" w:sz="0" w:space="0" w:color="auto"/>
      </w:divBdr>
    </w:div>
    <w:div w:id="246809913">
      <w:bodyDiv w:val="1"/>
      <w:marLeft w:val="0"/>
      <w:marRight w:val="0"/>
      <w:marTop w:val="0"/>
      <w:marBottom w:val="0"/>
      <w:divBdr>
        <w:top w:val="none" w:sz="0" w:space="0" w:color="auto"/>
        <w:left w:val="none" w:sz="0" w:space="0" w:color="auto"/>
        <w:bottom w:val="none" w:sz="0" w:space="0" w:color="auto"/>
        <w:right w:val="none" w:sz="0" w:space="0" w:color="auto"/>
      </w:divBdr>
    </w:div>
    <w:div w:id="249194347">
      <w:bodyDiv w:val="1"/>
      <w:marLeft w:val="0"/>
      <w:marRight w:val="0"/>
      <w:marTop w:val="0"/>
      <w:marBottom w:val="0"/>
      <w:divBdr>
        <w:top w:val="none" w:sz="0" w:space="0" w:color="auto"/>
        <w:left w:val="none" w:sz="0" w:space="0" w:color="auto"/>
        <w:bottom w:val="none" w:sz="0" w:space="0" w:color="auto"/>
        <w:right w:val="none" w:sz="0" w:space="0" w:color="auto"/>
      </w:divBdr>
    </w:div>
    <w:div w:id="263272136">
      <w:bodyDiv w:val="1"/>
      <w:marLeft w:val="0"/>
      <w:marRight w:val="0"/>
      <w:marTop w:val="0"/>
      <w:marBottom w:val="0"/>
      <w:divBdr>
        <w:top w:val="none" w:sz="0" w:space="0" w:color="auto"/>
        <w:left w:val="none" w:sz="0" w:space="0" w:color="auto"/>
        <w:bottom w:val="none" w:sz="0" w:space="0" w:color="auto"/>
        <w:right w:val="none" w:sz="0" w:space="0" w:color="auto"/>
      </w:divBdr>
    </w:div>
    <w:div w:id="265814416">
      <w:bodyDiv w:val="1"/>
      <w:marLeft w:val="0"/>
      <w:marRight w:val="0"/>
      <w:marTop w:val="0"/>
      <w:marBottom w:val="0"/>
      <w:divBdr>
        <w:top w:val="none" w:sz="0" w:space="0" w:color="auto"/>
        <w:left w:val="none" w:sz="0" w:space="0" w:color="auto"/>
        <w:bottom w:val="none" w:sz="0" w:space="0" w:color="auto"/>
        <w:right w:val="none" w:sz="0" w:space="0" w:color="auto"/>
      </w:divBdr>
    </w:div>
    <w:div w:id="278344279">
      <w:bodyDiv w:val="1"/>
      <w:marLeft w:val="0"/>
      <w:marRight w:val="0"/>
      <w:marTop w:val="0"/>
      <w:marBottom w:val="0"/>
      <w:divBdr>
        <w:top w:val="none" w:sz="0" w:space="0" w:color="auto"/>
        <w:left w:val="none" w:sz="0" w:space="0" w:color="auto"/>
        <w:bottom w:val="none" w:sz="0" w:space="0" w:color="auto"/>
        <w:right w:val="none" w:sz="0" w:space="0" w:color="auto"/>
      </w:divBdr>
    </w:div>
    <w:div w:id="288438155">
      <w:bodyDiv w:val="1"/>
      <w:marLeft w:val="0"/>
      <w:marRight w:val="0"/>
      <w:marTop w:val="0"/>
      <w:marBottom w:val="0"/>
      <w:divBdr>
        <w:top w:val="none" w:sz="0" w:space="0" w:color="auto"/>
        <w:left w:val="none" w:sz="0" w:space="0" w:color="auto"/>
        <w:bottom w:val="none" w:sz="0" w:space="0" w:color="auto"/>
        <w:right w:val="none" w:sz="0" w:space="0" w:color="auto"/>
      </w:divBdr>
    </w:div>
    <w:div w:id="290522178">
      <w:bodyDiv w:val="1"/>
      <w:marLeft w:val="0"/>
      <w:marRight w:val="0"/>
      <w:marTop w:val="0"/>
      <w:marBottom w:val="0"/>
      <w:divBdr>
        <w:top w:val="none" w:sz="0" w:space="0" w:color="auto"/>
        <w:left w:val="none" w:sz="0" w:space="0" w:color="auto"/>
        <w:bottom w:val="none" w:sz="0" w:space="0" w:color="auto"/>
        <w:right w:val="none" w:sz="0" w:space="0" w:color="auto"/>
      </w:divBdr>
    </w:div>
    <w:div w:id="295258478">
      <w:bodyDiv w:val="1"/>
      <w:marLeft w:val="0"/>
      <w:marRight w:val="0"/>
      <w:marTop w:val="0"/>
      <w:marBottom w:val="0"/>
      <w:divBdr>
        <w:top w:val="none" w:sz="0" w:space="0" w:color="auto"/>
        <w:left w:val="none" w:sz="0" w:space="0" w:color="auto"/>
        <w:bottom w:val="none" w:sz="0" w:space="0" w:color="auto"/>
        <w:right w:val="none" w:sz="0" w:space="0" w:color="auto"/>
      </w:divBdr>
    </w:div>
    <w:div w:id="295262319">
      <w:bodyDiv w:val="1"/>
      <w:marLeft w:val="0"/>
      <w:marRight w:val="0"/>
      <w:marTop w:val="0"/>
      <w:marBottom w:val="0"/>
      <w:divBdr>
        <w:top w:val="none" w:sz="0" w:space="0" w:color="auto"/>
        <w:left w:val="none" w:sz="0" w:space="0" w:color="auto"/>
        <w:bottom w:val="none" w:sz="0" w:space="0" w:color="auto"/>
        <w:right w:val="none" w:sz="0" w:space="0" w:color="auto"/>
      </w:divBdr>
    </w:div>
    <w:div w:id="298655651">
      <w:bodyDiv w:val="1"/>
      <w:marLeft w:val="0"/>
      <w:marRight w:val="0"/>
      <w:marTop w:val="0"/>
      <w:marBottom w:val="0"/>
      <w:divBdr>
        <w:top w:val="none" w:sz="0" w:space="0" w:color="auto"/>
        <w:left w:val="none" w:sz="0" w:space="0" w:color="auto"/>
        <w:bottom w:val="none" w:sz="0" w:space="0" w:color="auto"/>
        <w:right w:val="none" w:sz="0" w:space="0" w:color="auto"/>
      </w:divBdr>
    </w:div>
    <w:div w:id="299842920">
      <w:bodyDiv w:val="1"/>
      <w:marLeft w:val="0"/>
      <w:marRight w:val="0"/>
      <w:marTop w:val="0"/>
      <w:marBottom w:val="0"/>
      <w:divBdr>
        <w:top w:val="none" w:sz="0" w:space="0" w:color="auto"/>
        <w:left w:val="none" w:sz="0" w:space="0" w:color="auto"/>
        <w:bottom w:val="none" w:sz="0" w:space="0" w:color="auto"/>
        <w:right w:val="none" w:sz="0" w:space="0" w:color="auto"/>
      </w:divBdr>
      <w:divsChild>
        <w:div w:id="1084377247">
          <w:marLeft w:val="0"/>
          <w:marRight w:val="0"/>
          <w:marTop w:val="0"/>
          <w:marBottom w:val="0"/>
          <w:divBdr>
            <w:top w:val="none" w:sz="0" w:space="0" w:color="auto"/>
            <w:left w:val="none" w:sz="0" w:space="0" w:color="auto"/>
            <w:bottom w:val="none" w:sz="0" w:space="0" w:color="auto"/>
            <w:right w:val="none" w:sz="0" w:space="0" w:color="auto"/>
          </w:divBdr>
          <w:divsChild>
            <w:div w:id="34082128">
              <w:marLeft w:val="0"/>
              <w:marRight w:val="0"/>
              <w:marTop w:val="0"/>
              <w:marBottom w:val="0"/>
              <w:divBdr>
                <w:top w:val="none" w:sz="0" w:space="0" w:color="auto"/>
                <w:left w:val="none" w:sz="0" w:space="0" w:color="auto"/>
                <w:bottom w:val="none" w:sz="0" w:space="0" w:color="auto"/>
                <w:right w:val="none" w:sz="0" w:space="0" w:color="auto"/>
              </w:divBdr>
            </w:div>
            <w:div w:id="931426270">
              <w:marLeft w:val="0"/>
              <w:marRight w:val="0"/>
              <w:marTop w:val="0"/>
              <w:marBottom w:val="0"/>
              <w:divBdr>
                <w:top w:val="none" w:sz="0" w:space="0" w:color="auto"/>
                <w:left w:val="none" w:sz="0" w:space="0" w:color="auto"/>
                <w:bottom w:val="none" w:sz="0" w:space="0" w:color="auto"/>
                <w:right w:val="none" w:sz="0" w:space="0" w:color="auto"/>
              </w:divBdr>
              <w:divsChild>
                <w:div w:id="1724479151">
                  <w:marLeft w:val="0"/>
                  <w:marRight w:val="0"/>
                  <w:marTop w:val="0"/>
                  <w:marBottom w:val="0"/>
                  <w:divBdr>
                    <w:top w:val="none" w:sz="0" w:space="0" w:color="auto"/>
                    <w:left w:val="none" w:sz="0" w:space="0" w:color="auto"/>
                    <w:bottom w:val="none" w:sz="0" w:space="0" w:color="auto"/>
                    <w:right w:val="none" w:sz="0" w:space="0" w:color="auto"/>
                  </w:divBdr>
                  <w:divsChild>
                    <w:div w:id="85585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497208">
      <w:bodyDiv w:val="1"/>
      <w:marLeft w:val="0"/>
      <w:marRight w:val="0"/>
      <w:marTop w:val="0"/>
      <w:marBottom w:val="0"/>
      <w:divBdr>
        <w:top w:val="none" w:sz="0" w:space="0" w:color="auto"/>
        <w:left w:val="none" w:sz="0" w:space="0" w:color="auto"/>
        <w:bottom w:val="none" w:sz="0" w:space="0" w:color="auto"/>
        <w:right w:val="none" w:sz="0" w:space="0" w:color="auto"/>
      </w:divBdr>
    </w:div>
    <w:div w:id="308219116">
      <w:bodyDiv w:val="1"/>
      <w:marLeft w:val="0"/>
      <w:marRight w:val="0"/>
      <w:marTop w:val="0"/>
      <w:marBottom w:val="0"/>
      <w:divBdr>
        <w:top w:val="none" w:sz="0" w:space="0" w:color="auto"/>
        <w:left w:val="none" w:sz="0" w:space="0" w:color="auto"/>
        <w:bottom w:val="none" w:sz="0" w:space="0" w:color="auto"/>
        <w:right w:val="none" w:sz="0" w:space="0" w:color="auto"/>
      </w:divBdr>
    </w:div>
    <w:div w:id="323899961">
      <w:bodyDiv w:val="1"/>
      <w:marLeft w:val="0"/>
      <w:marRight w:val="0"/>
      <w:marTop w:val="0"/>
      <w:marBottom w:val="0"/>
      <w:divBdr>
        <w:top w:val="none" w:sz="0" w:space="0" w:color="auto"/>
        <w:left w:val="none" w:sz="0" w:space="0" w:color="auto"/>
        <w:bottom w:val="none" w:sz="0" w:space="0" w:color="auto"/>
        <w:right w:val="none" w:sz="0" w:space="0" w:color="auto"/>
      </w:divBdr>
    </w:div>
    <w:div w:id="329873536">
      <w:bodyDiv w:val="1"/>
      <w:marLeft w:val="0"/>
      <w:marRight w:val="0"/>
      <w:marTop w:val="0"/>
      <w:marBottom w:val="0"/>
      <w:divBdr>
        <w:top w:val="none" w:sz="0" w:space="0" w:color="auto"/>
        <w:left w:val="none" w:sz="0" w:space="0" w:color="auto"/>
        <w:bottom w:val="none" w:sz="0" w:space="0" w:color="auto"/>
        <w:right w:val="none" w:sz="0" w:space="0" w:color="auto"/>
      </w:divBdr>
    </w:div>
    <w:div w:id="352389839">
      <w:bodyDiv w:val="1"/>
      <w:marLeft w:val="0"/>
      <w:marRight w:val="0"/>
      <w:marTop w:val="0"/>
      <w:marBottom w:val="0"/>
      <w:divBdr>
        <w:top w:val="none" w:sz="0" w:space="0" w:color="auto"/>
        <w:left w:val="none" w:sz="0" w:space="0" w:color="auto"/>
        <w:bottom w:val="none" w:sz="0" w:space="0" w:color="auto"/>
        <w:right w:val="none" w:sz="0" w:space="0" w:color="auto"/>
      </w:divBdr>
    </w:div>
    <w:div w:id="363135091">
      <w:bodyDiv w:val="1"/>
      <w:marLeft w:val="0"/>
      <w:marRight w:val="0"/>
      <w:marTop w:val="0"/>
      <w:marBottom w:val="0"/>
      <w:divBdr>
        <w:top w:val="none" w:sz="0" w:space="0" w:color="auto"/>
        <w:left w:val="none" w:sz="0" w:space="0" w:color="auto"/>
        <w:bottom w:val="none" w:sz="0" w:space="0" w:color="auto"/>
        <w:right w:val="none" w:sz="0" w:space="0" w:color="auto"/>
      </w:divBdr>
    </w:div>
    <w:div w:id="367605014">
      <w:bodyDiv w:val="1"/>
      <w:marLeft w:val="0"/>
      <w:marRight w:val="0"/>
      <w:marTop w:val="0"/>
      <w:marBottom w:val="0"/>
      <w:divBdr>
        <w:top w:val="none" w:sz="0" w:space="0" w:color="auto"/>
        <w:left w:val="none" w:sz="0" w:space="0" w:color="auto"/>
        <w:bottom w:val="none" w:sz="0" w:space="0" w:color="auto"/>
        <w:right w:val="none" w:sz="0" w:space="0" w:color="auto"/>
      </w:divBdr>
    </w:div>
    <w:div w:id="376398075">
      <w:bodyDiv w:val="1"/>
      <w:marLeft w:val="0"/>
      <w:marRight w:val="0"/>
      <w:marTop w:val="0"/>
      <w:marBottom w:val="0"/>
      <w:divBdr>
        <w:top w:val="none" w:sz="0" w:space="0" w:color="auto"/>
        <w:left w:val="none" w:sz="0" w:space="0" w:color="auto"/>
        <w:bottom w:val="none" w:sz="0" w:space="0" w:color="auto"/>
        <w:right w:val="none" w:sz="0" w:space="0" w:color="auto"/>
      </w:divBdr>
    </w:div>
    <w:div w:id="378288717">
      <w:bodyDiv w:val="1"/>
      <w:marLeft w:val="0"/>
      <w:marRight w:val="0"/>
      <w:marTop w:val="0"/>
      <w:marBottom w:val="0"/>
      <w:divBdr>
        <w:top w:val="none" w:sz="0" w:space="0" w:color="auto"/>
        <w:left w:val="none" w:sz="0" w:space="0" w:color="auto"/>
        <w:bottom w:val="none" w:sz="0" w:space="0" w:color="auto"/>
        <w:right w:val="none" w:sz="0" w:space="0" w:color="auto"/>
      </w:divBdr>
    </w:div>
    <w:div w:id="390152272">
      <w:bodyDiv w:val="1"/>
      <w:marLeft w:val="0"/>
      <w:marRight w:val="0"/>
      <w:marTop w:val="0"/>
      <w:marBottom w:val="0"/>
      <w:divBdr>
        <w:top w:val="none" w:sz="0" w:space="0" w:color="auto"/>
        <w:left w:val="none" w:sz="0" w:space="0" w:color="auto"/>
        <w:bottom w:val="none" w:sz="0" w:space="0" w:color="auto"/>
        <w:right w:val="none" w:sz="0" w:space="0" w:color="auto"/>
      </w:divBdr>
    </w:div>
    <w:div w:id="393085755">
      <w:bodyDiv w:val="1"/>
      <w:marLeft w:val="0"/>
      <w:marRight w:val="0"/>
      <w:marTop w:val="0"/>
      <w:marBottom w:val="0"/>
      <w:divBdr>
        <w:top w:val="none" w:sz="0" w:space="0" w:color="auto"/>
        <w:left w:val="none" w:sz="0" w:space="0" w:color="auto"/>
        <w:bottom w:val="none" w:sz="0" w:space="0" w:color="auto"/>
        <w:right w:val="none" w:sz="0" w:space="0" w:color="auto"/>
      </w:divBdr>
    </w:div>
    <w:div w:id="415133156">
      <w:bodyDiv w:val="1"/>
      <w:marLeft w:val="0"/>
      <w:marRight w:val="0"/>
      <w:marTop w:val="0"/>
      <w:marBottom w:val="0"/>
      <w:divBdr>
        <w:top w:val="none" w:sz="0" w:space="0" w:color="auto"/>
        <w:left w:val="none" w:sz="0" w:space="0" w:color="auto"/>
        <w:bottom w:val="none" w:sz="0" w:space="0" w:color="auto"/>
        <w:right w:val="none" w:sz="0" w:space="0" w:color="auto"/>
      </w:divBdr>
    </w:div>
    <w:div w:id="417605940">
      <w:bodyDiv w:val="1"/>
      <w:marLeft w:val="0"/>
      <w:marRight w:val="0"/>
      <w:marTop w:val="0"/>
      <w:marBottom w:val="0"/>
      <w:divBdr>
        <w:top w:val="none" w:sz="0" w:space="0" w:color="auto"/>
        <w:left w:val="none" w:sz="0" w:space="0" w:color="auto"/>
        <w:bottom w:val="none" w:sz="0" w:space="0" w:color="auto"/>
        <w:right w:val="none" w:sz="0" w:space="0" w:color="auto"/>
      </w:divBdr>
    </w:div>
    <w:div w:id="439568039">
      <w:bodyDiv w:val="1"/>
      <w:marLeft w:val="0"/>
      <w:marRight w:val="0"/>
      <w:marTop w:val="0"/>
      <w:marBottom w:val="0"/>
      <w:divBdr>
        <w:top w:val="none" w:sz="0" w:space="0" w:color="auto"/>
        <w:left w:val="none" w:sz="0" w:space="0" w:color="auto"/>
        <w:bottom w:val="none" w:sz="0" w:space="0" w:color="auto"/>
        <w:right w:val="none" w:sz="0" w:space="0" w:color="auto"/>
      </w:divBdr>
    </w:div>
    <w:div w:id="441846299">
      <w:bodyDiv w:val="1"/>
      <w:marLeft w:val="0"/>
      <w:marRight w:val="0"/>
      <w:marTop w:val="0"/>
      <w:marBottom w:val="0"/>
      <w:divBdr>
        <w:top w:val="none" w:sz="0" w:space="0" w:color="auto"/>
        <w:left w:val="none" w:sz="0" w:space="0" w:color="auto"/>
        <w:bottom w:val="none" w:sz="0" w:space="0" w:color="auto"/>
        <w:right w:val="none" w:sz="0" w:space="0" w:color="auto"/>
      </w:divBdr>
    </w:div>
    <w:div w:id="444738420">
      <w:bodyDiv w:val="1"/>
      <w:marLeft w:val="0"/>
      <w:marRight w:val="0"/>
      <w:marTop w:val="0"/>
      <w:marBottom w:val="0"/>
      <w:divBdr>
        <w:top w:val="none" w:sz="0" w:space="0" w:color="auto"/>
        <w:left w:val="none" w:sz="0" w:space="0" w:color="auto"/>
        <w:bottom w:val="none" w:sz="0" w:space="0" w:color="auto"/>
        <w:right w:val="none" w:sz="0" w:space="0" w:color="auto"/>
      </w:divBdr>
    </w:div>
    <w:div w:id="447626070">
      <w:bodyDiv w:val="1"/>
      <w:marLeft w:val="0"/>
      <w:marRight w:val="0"/>
      <w:marTop w:val="0"/>
      <w:marBottom w:val="0"/>
      <w:divBdr>
        <w:top w:val="none" w:sz="0" w:space="0" w:color="auto"/>
        <w:left w:val="none" w:sz="0" w:space="0" w:color="auto"/>
        <w:bottom w:val="none" w:sz="0" w:space="0" w:color="auto"/>
        <w:right w:val="none" w:sz="0" w:space="0" w:color="auto"/>
      </w:divBdr>
    </w:div>
    <w:div w:id="455950704">
      <w:bodyDiv w:val="1"/>
      <w:marLeft w:val="0"/>
      <w:marRight w:val="0"/>
      <w:marTop w:val="0"/>
      <w:marBottom w:val="0"/>
      <w:divBdr>
        <w:top w:val="none" w:sz="0" w:space="0" w:color="auto"/>
        <w:left w:val="none" w:sz="0" w:space="0" w:color="auto"/>
        <w:bottom w:val="none" w:sz="0" w:space="0" w:color="auto"/>
        <w:right w:val="none" w:sz="0" w:space="0" w:color="auto"/>
      </w:divBdr>
    </w:div>
    <w:div w:id="462189953">
      <w:bodyDiv w:val="1"/>
      <w:marLeft w:val="0"/>
      <w:marRight w:val="0"/>
      <w:marTop w:val="0"/>
      <w:marBottom w:val="0"/>
      <w:divBdr>
        <w:top w:val="none" w:sz="0" w:space="0" w:color="auto"/>
        <w:left w:val="none" w:sz="0" w:space="0" w:color="auto"/>
        <w:bottom w:val="none" w:sz="0" w:space="0" w:color="auto"/>
        <w:right w:val="none" w:sz="0" w:space="0" w:color="auto"/>
      </w:divBdr>
    </w:div>
    <w:div w:id="484202333">
      <w:bodyDiv w:val="1"/>
      <w:marLeft w:val="0"/>
      <w:marRight w:val="0"/>
      <w:marTop w:val="0"/>
      <w:marBottom w:val="0"/>
      <w:divBdr>
        <w:top w:val="none" w:sz="0" w:space="0" w:color="auto"/>
        <w:left w:val="none" w:sz="0" w:space="0" w:color="auto"/>
        <w:bottom w:val="none" w:sz="0" w:space="0" w:color="auto"/>
        <w:right w:val="none" w:sz="0" w:space="0" w:color="auto"/>
      </w:divBdr>
    </w:div>
    <w:div w:id="504326006">
      <w:bodyDiv w:val="1"/>
      <w:marLeft w:val="0"/>
      <w:marRight w:val="0"/>
      <w:marTop w:val="0"/>
      <w:marBottom w:val="0"/>
      <w:divBdr>
        <w:top w:val="none" w:sz="0" w:space="0" w:color="auto"/>
        <w:left w:val="none" w:sz="0" w:space="0" w:color="auto"/>
        <w:bottom w:val="none" w:sz="0" w:space="0" w:color="auto"/>
        <w:right w:val="none" w:sz="0" w:space="0" w:color="auto"/>
      </w:divBdr>
    </w:div>
    <w:div w:id="505557691">
      <w:bodyDiv w:val="1"/>
      <w:marLeft w:val="0"/>
      <w:marRight w:val="0"/>
      <w:marTop w:val="0"/>
      <w:marBottom w:val="0"/>
      <w:divBdr>
        <w:top w:val="none" w:sz="0" w:space="0" w:color="auto"/>
        <w:left w:val="none" w:sz="0" w:space="0" w:color="auto"/>
        <w:bottom w:val="none" w:sz="0" w:space="0" w:color="auto"/>
        <w:right w:val="none" w:sz="0" w:space="0" w:color="auto"/>
      </w:divBdr>
    </w:div>
    <w:div w:id="511457201">
      <w:bodyDiv w:val="1"/>
      <w:marLeft w:val="0"/>
      <w:marRight w:val="0"/>
      <w:marTop w:val="0"/>
      <w:marBottom w:val="0"/>
      <w:divBdr>
        <w:top w:val="none" w:sz="0" w:space="0" w:color="auto"/>
        <w:left w:val="none" w:sz="0" w:space="0" w:color="auto"/>
        <w:bottom w:val="none" w:sz="0" w:space="0" w:color="auto"/>
        <w:right w:val="none" w:sz="0" w:space="0" w:color="auto"/>
      </w:divBdr>
    </w:div>
    <w:div w:id="515507557">
      <w:bodyDiv w:val="1"/>
      <w:marLeft w:val="0"/>
      <w:marRight w:val="0"/>
      <w:marTop w:val="0"/>
      <w:marBottom w:val="0"/>
      <w:divBdr>
        <w:top w:val="none" w:sz="0" w:space="0" w:color="auto"/>
        <w:left w:val="none" w:sz="0" w:space="0" w:color="auto"/>
        <w:bottom w:val="none" w:sz="0" w:space="0" w:color="auto"/>
        <w:right w:val="none" w:sz="0" w:space="0" w:color="auto"/>
      </w:divBdr>
    </w:div>
    <w:div w:id="521826806">
      <w:bodyDiv w:val="1"/>
      <w:marLeft w:val="0"/>
      <w:marRight w:val="0"/>
      <w:marTop w:val="0"/>
      <w:marBottom w:val="0"/>
      <w:divBdr>
        <w:top w:val="none" w:sz="0" w:space="0" w:color="auto"/>
        <w:left w:val="none" w:sz="0" w:space="0" w:color="auto"/>
        <w:bottom w:val="none" w:sz="0" w:space="0" w:color="auto"/>
        <w:right w:val="none" w:sz="0" w:space="0" w:color="auto"/>
      </w:divBdr>
    </w:div>
    <w:div w:id="527254242">
      <w:bodyDiv w:val="1"/>
      <w:marLeft w:val="0"/>
      <w:marRight w:val="0"/>
      <w:marTop w:val="0"/>
      <w:marBottom w:val="0"/>
      <w:divBdr>
        <w:top w:val="none" w:sz="0" w:space="0" w:color="auto"/>
        <w:left w:val="none" w:sz="0" w:space="0" w:color="auto"/>
        <w:bottom w:val="none" w:sz="0" w:space="0" w:color="auto"/>
        <w:right w:val="none" w:sz="0" w:space="0" w:color="auto"/>
      </w:divBdr>
    </w:div>
    <w:div w:id="533232099">
      <w:bodyDiv w:val="1"/>
      <w:marLeft w:val="0"/>
      <w:marRight w:val="0"/>
      <w:marTop w:val="0"/>
      <w:marBottom w:val="0"/>
      <w:divBdr>
        <w:top w:val="none" w:sz="0" w:space="0" w:color="auto"/>
        <w:left w:val="none" w:sz="0" w:space="0" w:color="auto"/>
        <w:bottom w:val="none" w:sz="0" w:space="0" w:color="auto"/>
        <w:right w:val="none" w:sz="0" w:space="0" w:color="auto"/>
      </w:divBdr>
    </w:div>
    <w:div w:id="537544329">
      <w:bodyDiv w:val="1"/>
      <w:marLeft w:val="0"/>
      <w:marRight w:val="0"/>
      <w:marTop w:val="0"/>
      <w:marBottom w:val="0"/>
      <w:divBdr>
        <w:top w:val="none" w:sz="0" w:space="0" w:color="auto"/>
        <w:left w:val="none" w:sz="0" w:space="0" w:color="auto"/>
        <w:bottom w:val="none" w:sz="0" w:space="0" w:color="auto"/>
        <w:right w:val="none" w:sz="0" w:space="0" w:color="auto"/>
      </w:divBdr>
    </w:div>
    <w:div w:id="544029668">
      <w:bodyDiv w:val="1"/>
      <w:marLeft w:val="0"/>
      <w:marRight w:val="0"/>
      <w:marTop w:val="0"/>
      <w:marBottom w:val="0"/>
      <w:divBdr>
        <w:top w:val="none" w:sz="0" w:space="0" w:color="auto"/>
        <w:left w:val="none" w:sz="0" w:space="0" w:color="auto"/>
        <w:bottom w:val="none" w:sz="0" w:space="0" w:color="auto"/>
        <w:right w:val="none" w:sz="0" w:space="0" w:color="auto"/>
      </w:divBdr>
    </w:div>
    <w:div w:id="551816353">
      <w:bodyDiv w:val="1"/>
      <w:marLeft w:val="0"/>
      <w:marRight w:val="0"/>
      <w:marTop w:val="0"/>
      <w:marBottom w:val="0"/>
      <w:divBdr>
        <w:top w:val="none" w:sz="0" w:space="0" w:color="auto"/>
        <w:left w:val="none" w:sz="0" w:space="0" w:color="auto"/>
        <w:bottom w:val="none" w:sz="0" w:space="0" w:color="auto"/>
        <w:right w:val="none" w:sz="0" w:space="0" w:color="auto"/>
      </w:divBdr>
    </w:div>
    <w:div w:id="553930475">
      <w:bodyDiv w:val="1"/>
      <w:marLeft w:val="0"/>
      <w:marRight w:val="0"/>
      <w:marTop w:val="0"/>
      <w:marBottom w:val="0"/>
      <w:divBdr>
        <w:top w:val="none" w:sz="0" w:space="0" w:color="auto"/>
        <w:left w:val="none" w:sz="0" w:space="0" w:color="auto"/>
        <w:bottom w:val="none" w:sz="0" w:space="0" w:color="auto"/>
        <w:right w:val="none" w:sz="0" w:space="0" w:color="auto"/>
      </w:divBdr>
    </w:div>
    <w:div w:id="562713398">
      <w:bodyDiv w:val="1"/>
      <w:marLeft w:val="0"/>
      <w:marRight w:val="0"/>
      <w:marTop w:val="0"/>
      <w:marBottom w:val="0"/>
      <w:divBdr>
        <w:top w:val="none" w:sz="0" w:space="0" w:color="auto"/>
        <w:left w:val="none" w:sz="0" w:space="0" w:color="auto"/>
        <w:bottom w:val="none" w:sz="0" w:space="0" w:color="auto"/>
        <w:right w:val="none" w:sz="0" w:space="0" w:color="auto"/>
      </w:divBdr>
    </w:div>
    <w:div w:id="571545039">
      <w:bodyDiv w:val="1"/>
      <w:marLeft w:val="0"/>
      <w:marRight w:val="0"/>
      <w:marTop w:val="0"/>
      <w:marBottom w:val="0"/>
      <w:divBdr>
        <w:top w:val="none" w:sz="0" w:space="0" w:color="auto"/>
        <w:left w:val="none" w:sz="0" w:space="0" w:color="auto"/>
        <w:bottom w:val="none" w:sz="0" w:space="0" w:color="auto"/>
        <w:right w:val="none" w:sz="0" w:space="0" w:color="auto"/>
      </w:divBdr>
    </w:div>
    <w:div w:id="571623208">
      <w:bodyDiv w:val="1"/>
      <w:marLeft w:val="0"/>
      <w:marRight w:val="0"/>
      <w:marTop w:val="0"/>
      <w:marBottom w:val="0"/>
      <w:divBdr>
        <w:top w:val="none" w:sz="0" w:space="0" w:color="auto"/>
        <w:left w:val="none" w:sz="0" w:space="0" w:color="auto"/>
        <w:bottom w:val="none" w:sz="0" w:space="0" w:color="auto"/>
        <w:right w:val="none" w:sz="0" w:space="0" w:color="auto"/>
      </w:divBdr>
    </w:div>
    <w:div w:id="574633859">
      <w:bodyDiv w:val="1"/>
      <w:marLeft w:val="0"/>
      <w:marRight w:val="0"/>
      <w:marTop w:val="0"/>
      <w:marBottom w:val="0"/>
      <w:divBdr>
        <w:top w:val="none" w:sz="0" w:space="0" w:color="auto"/>
        <w:left w:val="none" w:sz="0" w:space="0" w:color="auto"/>
        <w:bottom w:val="none" w:sz="0" w:space="0" w:color="auto"/>
        <w:right w:val="none" w:sz="0" w:space="0" w:color="auto"/>
      </w:divBdr>
    </w:div>
    <w:div w:id="574778374">
      <w:bodyDiv w:val="1"/>
      <w:marLeft w:val="0"/>
      <w:marRight w:val="0"/>
      <w:marTop w:val="0"/>
      <w:marBottom w:val="0"/>
      <w:divBdr>
        <w:top w:val="none" w:sz="0" w:space="0" w:color="auto"/>
        <w:left w:val="none" w:sz="0" w:space="0" w:color="auto"/>
        <w:bottom w:val="none" w:sz="0" w:space="0" w:color="auto"/>
        <w:right w:val="none" w:sz="0" w:space="0" w:color="auto"/>
      </w:divBdr>
    </w:div>
    <w:div w:id="578177673">
      <w:bodyDiv w:val="1"/>
      <w:marLeft w:val="0"/>
      <w:marRight w:val="0"/>
      <w:marTop w:val="0"/>
      <w:marBottom w:val="0"/>
      <w:divBdr>
        <w:top w:val="none" w:sz="0" w:space="0" w:color="auto"/>
        <w:left w:val="none" w:sz="0" w:space="0" w:color="auto"/>
        <w:bottom w:val="none" w:sz="0" w:space="0" w:color="auto"/>
        <w:right w:val="none" w:sz="0" w:space="0" w:color="auto"/>
      </w:divBdr>
    </w:div>
    <w:div w:id="579219146">
      <w:bodyDiv w:val="1"/>
      <w:marLeft w:val="0"/>
      <w:marRight w:val="0"/>
      <w:marTop w:val="0"/>
      <w:marBottom w:val="0"/>
      <w:divBdr>
        <w:top w:val="none" w:sz="0" w:space="0" w:color="auto"/>
        <w:left w:val="none" w:sz="0" w:space="0" w:color="auto"/>
        <w:bottom w:val="none" w:sz="0" w:space="0" w:color="auto"/>
        <w:right w:val="none" w:sz="0" w:space="0" w:color="auto"/>
      </w:divBdr>
    </w:div>
    <w:div w:id="593441227">
      <w:bodyDiv w:val="1"/>
      <w:marLeft w:val="0"/>
      <w:marRight w:val="0"/>
      <w:marTop w:val="0"/>
      <w:marBottom w:val="0"/>
      <w:divBdr>
        <w:top w:val="none" w:sz="0" w:space="0" w:color="auto"/>
        <w:left w:val="none" w:sz="0" w:space="0" w:color="auto"/>
        <w:bottom w:val="none" w:sz="0" w:space="0" w:color="auto"/>
        <w:right w:val="none" w:sz="0" w:space="0" w:color="auto"/>
      </w:divBdr>
    </w:div>
    <w:div w:id="610825682">
      <w:bodyDiv w:val="1"/>
      <w:marLeft w:val="0"/>
      <w:marRight w:val="0"/>
      <w:marTop w:val="0"/>
      <w:marBottom w:val="0"/>
      <w:divBdr>
        <w:top w:val="none" w:sz="0" w:space="0" w:color="auto"/>
        <w:left w:val="none" w:sz="0" w:space="0" w:color="auto"/>
        <w:bottom w:val="none" w:sz="0" w:space="0" w:color="auto"/>
        <w:right w:val="none" w:sz="0" w:space="0" w:color="auto"/>
      </w:divBdr>
    </w:div>
    <w:div w:id="664477369">
      <w:bodyDiv w:val="1"/>
      <w:marLeft w:val="0"/>
      <w:marRight w:val="0"/>
      <w:marTop w:val="0"/>
      <w:marBottom w:val="0"/>
      <w:divBdr>
        <w:top w:val="none" w:sz="0" w:space="0" w:color="auto"/>
        <w:left w:val="none" w:sz="0" w:space="0" w:color="auto"/>
        <w:bottom w:val="none" w:sz="0" w:space="0" w:color="auto"/>
        <w:right w:val="none" w:sz="0" w:space="0" w:color="auto"/>
      </w:divBdr>
    </w:div>
    <w:div w:id="679312083">
      <w:bodyDiv w:val="1"/>
      <w:marLeft w:val="0"/>
      <w:marRight w:val="0"/>
      <w:marTop w:val="0"/>
      <w:marBottom w:val="0"/>
      <w:divBdr>
        <w:top w:val="none" w:sz="0" w:space="0" w:color="auto"/>
        <w:left w:val="none" w:sz="0" w:space="0" w:color="auto"/>
        <w:bottom w:val="none" w:sz="0" w:space="0" w:color="auto"/>
        <w:right w:val="none" w:sz="0" w:space="0" w:color="auto"/>
      </w:divBdr>
    </w:div>
    <w:div w:id="679626511">
      <w:bodyDiv w:val="1"/>
      <w:marLeft w:val="0"/>
      <w:marRight w:val="0"/>
      <w:marTop w:val="0"/>
      <w:marBottom w:val="0"/>
      <w:divBdr>
        <w:top w:val="none" w:sz="0" w:space="0" w:color="auto"/>
        <w:left w:val="none" w:sz="0" w:space="0" w:color="auto"/>
        <w:bottom w:val="none" w:sz="0" w:space="0" w:color="auto"/>
        <w:right w:val="none" w:sz="0" w:space="0" w:color="auto"/>
      </w:divBdr>
    </w:div>
    <w:div w:id="683170117">
      <w:bodyDiv w:val="1"/>
      <w:marLeft w:val="0"/>
      <w:marRight w:val="0"/>
      <w:marTop w:val="0"/>
      <w:marBottom w:val="0"/>
      <w:divBdr>
        <w:top w:val="none" w:sz="0" w:space="0" w:color="auto"/>
        <w:left w:val="none" w:sz="0" w:space="0" w:color="auto"/>
        <w:bottom w:val="none" w:sz="0" w:space="0" w:color="auto"/>
        <w:right w:val="none" w:sz="0" w:space="0" w:color="auto"/>
      </w:divBdr>
    </w:div>
    <w:div w:id="690685566">
      <w:bodyDiv w:val="1"/>
      <w:marLeft w:val="0"/>
      <w:marRight w:val="0"/>
      <w:marTop w:val="0"/>
      <w:marBottom w:val="0"/>
      <w:divBdr>
        <w:top w:val="none" w:sz="0" w:space="0" w:color="auto"/>
        <w:left w:val="none" w:sz="0" w:space="0" w:color="auto"/>
        <w:bottom w:val="none" w:sz="0" w:space="0" w:color="auto"/>
        <w:right w:val="none" w:sz="0" w:space="0" w:color="auto"/>
      </w:divBdr>
    </w:div>
    <w:div w:id="693309896">
      <w:bodyDiv w:val="1"/>
      <w:marLeft w:val="0"/>
      <w:marRight w:val="0"/>
      <w:marTop w:val="0"/>
      <w:marBottom w:val="0"/>
      <w:divBdr>
        <w:top w:val="none" w:sz="0" w:space="0" w:color="auto"/>
        <w:left w:val="none" w:sz="0" w:space="0" w:color="auto"/>
        <w:bottom w:val="none" w:sz="0" w:space="0" w:color="auto"/>
        <w:right w:val="none" w:sz="0" w:space="0" w:color="auto"/>
      </w:divBdr>
    </w:div>
    <w:div w:id="699281064">
      <w:bodyDiv w:val="1"/>
      <w:marLeft w:val="0"/>
      <w:marRight w:val="0"/>
      <w:marTop w:val="0"/>
      <w:marBottom w:val="0"/>
      <w:divBdr>
        <w:top w:val="none" w:sz="0" w:space="0" w:color="auto"/>
        <w:left w:val="none" w:sz="0" w:space="0" w:color="auto"/>
        <w:bottom w:val="none" w:sz="0" w:space="0" w:color="auto"/>
        <w:right w:val="none" w:sz="0" w:space="0" w:color="auto"/>
      </w:divBdr>
    </w:div>
    <w:div w:id="699476830">
      <w:bodyDiv w:val="1"/>
      <w:marLeft w:val="0"/>
      <w:marRight w:val="0"/>
      <w:marTop w:val="0"/>
      <w:marBottom w:val="0"/>
      <w:divBdr>
        <w:top w:val="none" w:sz="0" w:space="0" w:color="auto"/>
        <w:left w:val="none" w:sz="0" w:space="0" w:color="auto"/>
        <w:bottom w:val="none" w:sz="0" w:space="0" w:color="auto"/>
        <w:right w:val="none" w:sz="0" w:space="0" w:color="auto"/>
      </w:divBdr>
      <w:divsChild>
        <w:div w:id="345985004">
          <w:marLeft w:val="0"/>
          <w:marRight w:val="0"/>
          <w:marTop w:val="0"/>
          <w:marBottom w:val="0"/>
          <w:divBdr>
            <w:top w:val="none" w:sz="0" w:space="0" w:color="auto"/>
            <w:left w:val="none" w:sz="0" w:space="0" w:color="auto"/>
            <w:bottom w:val="none" w:sz="0" w:space="0" w:color="auto"/>
            <w:right w:val="none" w:sz="0" w:space="0" w:color="auto"/>
          </w:divBdr>
          <w:divsChild>
            <w:div w:id="795949724">
              <w:marLeft w:val="0"/>
              <w:marRight w:val="0"/>
              <w:marTop w:val="0"/>
              <w:marBottom w:val="0"/>
              <w:divBdr>
                <w:top w:val="none" w:sz="0" w:space="0" w:color="auto"/>
                <w:left w:val="none" w:sz="0" w:space="0" w:color="auto"/>
                <w:bottom w:val="none" w:sz="0" w:space="0" w:color="auto"/>
                <w:right w:val="none" w:sz="0" w:space="0" w:color="auto"/>
              </w:divBdr>
              <w:divsChild>
                <w:div w:id="1563640661">
                  <w:marLeft w:val="0"/>
                  <w:marRight w:val="0"/>
                  <w:marTop w:val="0"/>
                  <w:marBottom w:val="0"/>
                  <w:divBdr>
                    <w:top w:val="none" w:sz="0" w:space="0" w:color="auto"/>
                    <w:left w:val="none" w:sz="0" w:space="0" w:color="auto"/>
                    <w:bottom w:val="none" w:sz="0" w:space="0" w:color="auto"/>
                    <w:right w:val="none" w:sz="0" w:space="0" w:color="auto"/>
                  </w:divBdr>
                  <w:divsChild>
                    <w:div w:id="1131702535">
                      <w:marLeft w:val="0"/>
                      <w:marRight w:val="0"/>
                      <w:marTop w:val="0"/>
                      <w:marBottom w:val="0"/>
                      <w:divBdr>
                        <w:top w:val="none" w:sz="0" w:space="0" w:color="auto"/>
                        <w:left w:val="none" w:sz="0" w:space="0" w:color="auto"/>
                        <w:bottom w:val="none" w:sz="0" w:space="0" w:color="auto"/>
                        <w:right w:val="none" w:sz="0" w:space="0" w:color="auto"/>
                      </w:divBdr>
                      <w:divsChild>
                        <w:div w:id="1039277236">
                          <w:marLeft w:val="0"/>
                          <w:marRight w:val="0"/>
                          <w:marTop w:val="0"/>
                          <w:marBottom w:val="0"/>
                          <w:divBdr>
                            <w:top w:val="none" w:sz="0" w:space="0" w:color="auto"/>
                            <w:left w:val="none" w:sz="0" w:space="0" w:color="auto"/>
                            <w:bottom w:val="none" w:sz="0" w:space="0" w:color="auto"/>
                            <w:right w:val="none" w:sz="0" w:space="0" w:color="auto"/>
                          </w:divBdr>
                          <w:divsChild>
                            <w:div w:id="77481760">
                              <w:marLeft w:val="0"/>
                              <w:marRight w:val="0"/>
                              <w:marTop w:val="0"/>
                              <w:marBottom w:val="0"/>
                              <w:divBdr>
                                <w:top w:val="none" w:sz="0" w:space="0" w:color="auto"/>
                                <w:left w:val="none" w:sz="0" w:space="0" w:color="auto"/>
                                <w:bottom w:val="none" w:sz="0" w:space="0" w:color="auto"/>
                                <w:right w:val="none" w:sz="0" w:space="0" w:color="auto"/>
                              </w:divBdr>
                              <w:divsChild>
                                <w:div w:id="2100246899">
                                  <w:marLeft w:val="0"/>
                                  <w:marRight w:val="0"/>
                                  <w:marTop w:val="0"/>
                                  <w:marBottom w:val="0"/>
                                  <w:divBdr>
                                    <w:top w:val="none" w:sz="0" w:space="0" w:color="auto"/>
                                    <w:left w:val="none" w:sz="0" w:space="0" w:color="auto"/>
                                    <w:bottom w:val="none" w:sz="0" w:space="0" w:color="auto"/>
                                    <w:right w:val="none" w:sz="0" w:space="0" w:color="auto"/>
                                  </w:divBdr>
                                  <w:divsChild>
                                    <w:div w:id="136671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6225998">
      <w:bodyDiv w:val="1"/>
      <w:marLeft w:val="0"/>
      <w:marRight w:val="0"/>
      <w:marTop w:val="0"/>
      <w:marBottom w:val="0"/>
      <w:divBdr>
        <w:top w:val="none" w:sz="0" w:space="0" w:color="auto"/>
        <w:left w:val="none" w:sz="0" w:space="0" w:color="auto"/>
        <w:bottom w:val="none" w:sz="0" w:space="0" w:color="auto"/>
        <w:right w:val="none" w:sz="0" w:space="0" w:color="auto"/>
      </w:divBdr>
    </w:div>
    <w:div w:id="709305245">
      <w:bodyDiv w:val="1"/>
      <w:marLeft w:val="0"/>
      <w:marRight w:val="0"/>
      <w:marTop w:val="0"/>
      <w:marBottom w:val="0"/>
      <w:divBdr>
        <w:top w:val="none" w:sz="0" w:space="0" w:color="auto"/>
        <w:left w:val="none" w:sz="0" w:space="0" w:color="auto"/>
        <w:bottom w:val="none" w:sz="0" w:space="0" w:color="auto"/>
        <w:right w:val="none" w:sz="0" w:space="0" w:color="auto"/>
      </w:divBdr>
    </w:div>
    <w:div w:id="716125675">
      <w:bodyDiv w:val="1"/>
      <w:marLeft w:val="0"/>
      <w:marRight w:val="0"/>
      <w:marTop w:val="0"/>
      <w:marBottom w:val="0"/>
      <w:divBdr>
        <w:top w:val="none" w:sz="0" w:space="0" w:color="auto"/>
        <w:left w:val="none" w:sz="0" w:space="0" w:color="auto"/>
        <w:bottom w:val="none" w:sz="0" w:space="0" w:color="auto"/>
        <w:right w:val="none" w:sz="0" w:space="0" w:color="auto"/>
      </w:divBdr>
    </w:div>
    <w:div w:id="716705059">
      <w:bodyDiv w:val="1"/>
      <w:marLeft w:val="0"/>
      <w:marRight w:val="0"/>
      <w:marTop w:val="0"/>
      <w:marBottom w:val="0"/>
      <w:divBdr>
        <w:top w:val="none" w:sz="0" w:space="0" w:color="auto"/>
        <w:left w:val="none" w:sz="0" w:space="0" w:color="auto"/>
        <w:bottom w:val="none" w:sz="0" w:space="0" w:color="auto"/>
        <w:right w:val="none" w:sz="0" w:space="0" w:color="auto"/>
      </w:divBdr>
    </w:div>
    <w:div w:id="723796787">
      <w:bodyDiv w:val="1"/>
      <w:marLeft w:val="0"/>
      <w:marRight w:val="0"/>
      <w:marTop w:val="0"/>
      <w:marBottom w:val="0"/>
      <w:divBdr>
        <w:top w:val="none" w:sz="0" w:space="0" w:color="auto"/>
        <w:left w:val="none" w:sz="0" w:space="0" w:color="auto"/>
        <w:bottom w:val="none" w:sz="0" w:space="0" w:color="auto"/>
        <w:right w:val="none" w:sz="0" w:space="0" w:color="auto"/>
      </w:divBdr>
    </w:div>
    <w:div w:id="724791609">
      <w:bodyDiv w:val="1"/>
      <w:marLeft w:val="0"/>
      <w:marRight w:val="0"/>
      <w:marTop w:val="0"/>
      <w:marBottom w:val="0"/>
      <w:divBdr>
        <w:top w:val="none" w:sz="0" w:space="0" w:color="auto"/>
        <w:left w:val="none" w:sz="0" w:space="0" w:color="auto"/>
        <w:bottom w:val="none" w:sz="0" w:space="0" w:color="auto"/>
        <w:right w:val="none" w:sz="0" w:space="0" w:color="auto"/>
      </w:divBdr>
    </w:div>
    <w:div w:id="731806480">
      <w:bodyDiv w:val="1"/>
      <w:marLeft w:val="0"/>
      <w:marRight w:val="0"/>
      <w:marTop w:val="0"/>
      <w:marBottom w:val="0"/>
      <w:divBdr>
        <w:top w:val="none" w:sz="0" w:space="0" w:color="auto"/>
        <w:left w:val="none" w:sz="0" w:space="0" w:color="auto"/>
        <w:bottom w:val="none" w:sz="0" w:space="0" w:color="auto"/>
        <w:right w:val="none" w:sz="0" w:space="0" w:color="auto"/>
      </w:divBdr>
    </w:div>
    <w:div w:id="732658890">
      <w:bodyDiv w:val="1"/>
      <w:marLeft w:val="0"/>
      <w:marRight w:val="0"/>
      <w:marTop w:val="0"/>
      <w:marBottom w:val="0"/>
      <w:divBdr>
        <w:top w:val="none" w:sz="0" w:space="0" w:color="auto"/>
        <w:left w:val="none" w:sz="0" w:space="0" w:color="auto"/>
        <w:bottom w:val="none" w:sz="0" w:space="0" w:color="auto"/>
        <w:right w:val="none" w:sz="0" w:space="0" w:color="auto"/>
      </w:divBdr>
    </w:div>
    <w:div w:id="733510488">
      <w:bodyDiv w:val="1"/>
      <w:marLeft w:val="0"/>
      <w:marRight w:val="0"/>
      <w:marTop w:val="0"/>
      <w:marBottom w:val="0"/>
      <w:divBdr>
        <w:top w:val="none" w:sz="0" w:space="0" w:color="auto"/>
        <w:left w:val="none" w:sz="0" w:space="0" w:color="auto"/>
        <w:bottom w:val="none" w:sz="0" w:space="0" w:color="auto"/>
        <w:right w:val="none" w:sz="0" w:space="0" w:color="auto"/>
      </w:divBdr>
    </w:div>
    <w:div w:id="734476135">
      <w:bodyDiv w:val="1"/>
      <w:marLeft w:val="0"/>
      <w:marRight w:val="0"/>
      <w:marTop w:val="0"/>
      <w:marBottom w:val="0"/>
      <w:divBdr>
        <w:top w:val="none" w:sz="0" w:space="0" w:color="auto"/>
        <w:left w:val="none" w:sz="0" w:space="0" w:color="auto"/>
        <w:bottom w:val="none" w:sz="0" w:space="0" w:color="auto"/>
        <w:right w:val="none" w:sz="0" w:space="0" w:color="auto"/>
      </w:divBdr>
    </w:div>
    <w:div w:id="748429667">
      <w:bodyDiv w:val="1"/>
      <w:marLeft w:val="0"/>
      <w:marRight w:val="0"/>
      <w:marTop w:val="0"/>
      <w:marBottom w:val="0"/>
      <w:divBdr>
        <w:top w:val="none" w:sz="0" w:space="0" w:color="auto"/>
        <w:left w:val="none" w:sz="0" w:space="0" w:color="auto"/>
        <w:bottom w:val="none" w:sz="0" w:space="0" w:color="auto"/>
        <w:right w:val="none" w:sz="0" w:space="0" w:color="auto"/>
      </w:divBdr>
    </w:div>
    <w:div w:id="758720154">
      <w:bodyDiv w:val="1"/>
      <w:marLeft w:val="0"/>
      <w:marRight w:val="0"/>
      <w:marTop w:val="0"/>
      <w:marBottom w:val="0"/>
      <w:divBdr>
        <w:top w:val="none" w:sz="0" w:space="0" w:color="auto"/>
        <w:left w:val="none" w:sz="0" w:space="0" w:color="auto"/>
        <w:bottom w:val="none" w:sz="0" w:space="0" w:color="auto"/>
        <w:right w:val="none" w:sz="0" w:space="0" w:color="auto"/>
      </w:divBdr>
    </w:div>
    <w:div w:id="786243650">
      <w:bodyDiv w:val="1"/>
      <w:marLeft w:val="0"/>
      <w:marRight w:val="0"/>
      <w:marTop w:val="0"/>
      <w:marBottom w:val="0"/>
      <w:divBdr>
        <w:top w:val="none" w:sz="0" w:space="0" w:color="auto"/>
        <w:left w:val="none" w:sz="0" w:space="0" w:color="auto"/>
        <w:bottom w:val="none" w:sz="0" w:space="0" w:color="auto"/>
        <w:right w:val="none" w:sz="0" w:space="0" w:color="auto"/>
      </w:divBdr>
    </w:div>
    <w:div w:id="789205841">
      <w:bodyDiv w:val="1"/>
      <w:marLeft w:val="0"/>
      <w:marRight w:val="0"/>
      <w:marTop w:val="0"/>
      <w:marBottom w:val="0"/>
      <w:divBdr>
        <w:top w:val="none" w:sz="0" w:space="0" w:color="auto"/>
        <w:left w:val="none" w:sz="0" w:space="0" w:color="auto"/>
        <w:bottom w:val="none" w:sz="0" w:space="0" w:color="auto"/>
        <w:right w:val="none" w:sz="0" w:space="0" w:color="auto"/>
      </w:divBdr>
    </w:div>
    <w:div w:id="795637748">
      <w:bodyDiv w:val="1"/>
      <w:marLeft w:val="0"/>
      <w:marRight w:val="0"/>
      <w:marTop w:val="0"/>
      <w:marBottom w:val="0"/>
      <w:divBdr>
        <w:top w:val="none" w:sz="0" w:space="0" w:color="auto"/>
        <w:left w:val="none" w:sz="0" w:space="0" w:color="auto"/>
        <w:bottom w:val="none" w:sz="0" w:space="0" w:color="auto"/>
        <w:right w:val="none" w:sz="0" w:space="0" w:color="auto"/>
      </w:divBdr>
    </w:div>
    <w:div w:id="805703378">
      <w:bodyDiv w:val="1"/>
      <w:marLeft w:val="0"/>
      <w:marRight w:val="0"/>
      <w:marTop w:val="0"/>
      <w:marBottom w:val="0"/>
      <w:divBdr>
        <w:top w:val="none" w:sz="0" w:space="0" w:color="auto"/>
        <w:left w:val="none" w:sz="0" w:space="0" w:color="auto"/>
        <w:bottom w:val="none" w:sz="0" w:space="0" w:color="auto"/>
        <w:right w:val="none" w:sz="0" w:space="0" w:color="auto"/>
      </w:divBdr>
    </w:div>
    <w:div w:id="808860735">
      <w:bodyDiv w:val="1"/>
      <w:marLeft w:val="0"/>
      <w:marRight w:val="0"/>
      <w:marTop w:val="0"/>
      <w:marBottom w:val="0"/>
      <w:divBdr>
        <w:top w:val="none" w:sz="0" w:space="0" w:color="auto"/>
        <w:left w:val="none" w:sz="0" w:space="0" w:color="auto"/>
        <w:bottom w:val="none" w:sz="0" w:space="0" w:color="auto"/>
        <w:right w:val="none" w:sz="0" w:space="0" w:color="auto"/>
      </w:divBdr>
    </w:div>
    <w:div w:id="827749998">
      <w:bodyDiv w:val="1"/>
      <w:marLeft w:val="0"/>
      <w:marRight w:val="0"/>
      <w:marTop w:val="0"/>
      <w:marBottom w:val="0"/>
      <w:divBdr>
        <w:top w:val="none" w:sz="0" w:space="0" w:color="auto"/>
        <w:left w:val="none" w:sz="0" w:space="0" w:color="auto"/>
        <w:bottom w:val="none" w:sz="0" w:space="0" w:color="auto"/>
        <w:right w:val="none" w:sz="0" w:space="0" w:color="auto"/>
      </w:divBdr>
    </w:div>
    <w:div w:id="833834316">
      <w:bodyDiv w:val="1"/>
      <w:marLeft w:val="0"/>
      <w:marRight w:val="0"/>
      <w:marTop w:val="0"/>
      <w:marBottom w:val="0"/>
      <w:divBdr>
        <w:top w:val="none" w:sz="0" w:space="0" w:color="auto"/>
        <w:left w:val="none" w:sz="0" w:space="0" w:color="auto"/>
        <w:bottom w:val="none" w:sz="0" w:space="0" w:color="auto"/>
        <w:right w:val="none" w:sz="0" w:space="0" w:color="auto"/>
      </w:divBdr>
    </w:div>
    <w:div w:id="852841546">
      <w:bodyDiv w:val="1"/>
      <w:marLeft w:val="0"/>
      <w:marRight w:val="0"/>
      <w:marTop w:val="0"/>
      <w:marBottom w:val="0"/>
      <w:divBdr>
        <w:top w:val="none" w:sz="0" w:space="0" w:color="auto"/>
        <w:left w:val="none" w:sz="0" w:space="0" w:color="auto"/>
        <w:bottom w:val="none" w:sz="0" w:space="0" w:color="auto"/>
        <w:right w:val="none" w:sz="0" w:space="0" w:color="auto"/>
      </w:divBdr>
    </w:div>
    <w:div w:id="852916921">
      <w:bodyDiv w:val="1"/>
      <w:marLeft w:val="0"/>
      <w:marRight w:val="0"/>
      <w:marTop w:val="0"/>
      <w:marBottom w:val="0"/>
      <w:divBdr>
        <w:top w:val="none" w:sz="0" w:space="0" w:color="auto"/>
        <w:left w:val="none" w:sz="0" w:space="0" w:color="auto"/>
        <w:bottom w:val="none" w:sz="0" w:space="0" w:color="auto"/>
        <w:right w:val="none" w:sz="0" w:space="0" w:color="auto"/>
      </w:divBdr>
    </w:div>
    <w:div w:id="869801119">
      <w:bodyDiv w:val="1"/>
      <w:marLeft w:val="0"/>
      <w:marRight w:val="0"/>
      <w:marTop w:val="0"/>
      <w:marBottom w:val="0"/>
      <w:divBdr>
        <w:top w:val="none" w:sz="0" w:space="0" w:color="auto"/>
        <w:left w:val="none" w:sz="0" w:space="0" w:color="auto"/>
        <w:bottom w:val="none" w:sz="0" w:space="0" w:color="auto"/>
        <w:right w:val="none" w:sz="0" w:space="0" w:color="auto"/>
      </w:divBdr>
    </w:div>
    <w:div w:id="873270582">
      <w:bodyDiv w:val="1"/>
      <w:marLeft w:val="0"/>
      <w:marRight w:val="0"/>
      <w:marTop w:val="0"/>
      <w:marBottom w:val="0"/>
      <w:divBdr>
        <w:top w:val="none" w:sz="0" w:space="0" w:color="auto"/>
        <w:left w:val="none" w:sz="0" w:space="0" w:color="auto"/>
        <w:bottom w:val="none" w:sz="0" w:space="0" w:color="auto"/>
        <w:right w:val="none" w:sz="0" w:space="0" w:color="auto"/>
      </w:divBdr>
    </w:div>
    <w:div w:id="876626243">
      <w:bodyDiv w:val="1"/>
      <w:marLeft w:val="0"/>
      <w:marRight w:val="0"/>
      <w:marTop w:val="0"/>
      <w:marBottom w:val="0"/>
      <w:divBdr>
        <w:top w:val="none" w:sz="0" w:space="0" w:color="auto"/>
        <w:left w:val="none" w:sz="0" w:space="0" w:color="auto"/>
        <w:bottom w:val="none" w:sz="0" w:space="0" w:color="auto"/>
        <w:right w:val="none" w:sz="0" w:space="0" w:color="auto"/>
      </w:divBdr>
    </w:div>
    <w:div w:id="878052532">
      <w:bodyDiv w:val="1"/>
      <w:marLeft w:val="0"/>
      <w:marRight w:val="0"/>
      <w:marTop w:val="0"/>
      <w:marBottom w:val="0"/>
      <w:divBdr>
        <w:top w:val="none" w:sz="0" w:space="0" w:color="auto"/>
        <w:left w:val="none" w:sz="0" w:space="0" w:color="auto"/>
        <w:bottom w:val="none" w:sz="0" w:space="0" w:color="auto"/>
        <w:right w:val="none" w:sz="0" w:space="0" w:color="auto"/>
      </w:divBdr>
    </w:div>
    <w:div w:id="884565708">
      <w:bodyDiv w:val="1"/>
      <w:marLeft w:val="0"/>
      <w:marRight w:val="0"/>
      <w:marTop w:val="0"/>
      <w:marBottom w:val="0"/>
      <w:divBdr>
        <w:top w:val="none" w:sz="0" w:space="0" w:color="auto"/>
        <w:left w:val="none" w:sz="0" w:space="0" w:color="auto"/>
        <w:bottom w:val="none" w:sz="0" w:space="0" w:color="auto"/>
        <w:right w:val="none" w:sz="0" w:space="0" w:color="auto"/>
      </w:divBdr>
    </w:div>
    <w:div w:id="889724723">
      <w:bodyDiv w:val="1"/>
      <w:marLeft w:val="0"/>
      <w:marRight w:val="0"/>
      <w:marTop w:val="0"/>
      <w:marBottom w:val="0"/>
      <w:divBdr>
        <w:top w:val="none" w:sz="0" w:space="0" w:color="auto"/>
        <w:left w:val="none" w:sz="0" w:space="0" w:color="auto"/>
        <w:bottom w:val="none" w:sz="0" w:space="0" w:color="auto"/>
        <w:right w:val="none" w:sz="0" w:space="0" w:color="auto"/>
      </w:divBdr>
    </w:div>
    <w:div w:id="908152476">
      <w:bodyDiv w:val="1"/>
      <w:marLeft w:val="0"/>
      <w:marRight w:val="0"/>
      <w:marTop w:val="0"/>
      <w:marBottom w:val="0"/>
      <w:divBdr>
        <w:top w:val="none" w:sz="0" w:space="0" w:color="auto"/>
        <w:left w:val="none" w:sz="0" w:space="0" w:color="auto"/>
        <w:bottom w:val="none" w:sz="0" w:space="0" w:color="auto"/>
        <w:right w:val="none" w:sz="0" w:space="0" w:color="auto"/>
      </w:divBdr>
    </w:div>
    <w:div w:id="910844094">
      <w:bodyDiv w:val="1"/>
      <w:marLeft w:val="0"/>
      <w:marRight w:val="0"/>
      <w:marTop w:val="0"/>
      <w:marBottom w:val="0"/>
      <w:divBdr>
        <w:top w:val="none" w:sz="0" w:space="0" w:color="auto"/>
        <w:left w:val="none" w:sz="0" w:space="0" w:color="auto"/>
        <w:bottom w:val="none" w:sz="0" w:space="0" w:color="auto"/>
        <w:right w:val="none" w:sz="0" w:space="0" w:color="auto"/>
      </w:divBdr>
    </w:div>
    <w:div w:id="912663567">
      <w:bodyDiv w:val="1"/>
      <w:marLeft w:val="0"/>
      <w:marRight w:val="0"/>
      <w:marTop w:val="0"/>
      <w:marBottom w:val="0"/>
      <w:divBdr>
        <w:top w:val="none" w:sz="0" w:space="0" w:color="auto"/>
        <w:left w:val="none" w:sz="0" w:space="0" w:color="auto"/>
        <w:bottom w:val="none" w:sz="0" w:space="0" w:color="auto"/>
        <w:right w:val="none" w:sz="0" w:space="0" w:color="auto"/>
      </w:divBdr>
    </w:div>
    <w:div w:id="914778546">
      <w:bodyDiv w:val="1"/>
      <w:marLeft w:val="0"/>
      <w:marRight w:val="0"/>
      <w:marTop w:val="0"/>
      <w:marBottom w:val="0"/>
      <w:divBdr>
        <w:top w:val="none" w:sz="0" w:space="0" w:color="auto"/>
        <w:left w:val="none" w:sz="0" w:space="0" w:color="auto"/>
        <w:bottom w:val="none" w:sz="0" w:space="0" w:color="auto"/>
        <w:right w:val="none" w:sz="0" w:space="0" w:color="auto"/>
      </w:divBdr>
    </w:div>
    <w:div w:id="917134098">
      <w:bodyDiv w:val="1"/>
      <w:marLeft w:val="0"/>
      <w:marRight w:val="0"/>
      <w:marTop w:val="0"/>
      <w:marBottom w:val="0"/>
      <w:divBdr>
        <w:top w:val="none" w:sz="0" w:space="0" w:color="auto"/>
        <w:left w:val="none" w:sz="0" w:space="0" w:color="auto"/>
        <w:bottom w:val="none" w:sz="0" w:space="0" w:color="auto"/>
        <w:right w:val="none" w:sz="0" w:space="0" w:color="auto"/>
      </w:divBdr>
    </w:div>
    <w:div w:id="918515435">
      <w:bodyDiv w:val="1"/>
      <w:marLeft w:val="0"/>
      <w:marRight w:val="0"/>
      <w:marTop w:val="0"/>
      <w:marBottom w:val="0"/>
      <w:divBdr>
        <w:top w:val="none" w:sz="0" w:space="0" w:color="auto"/>
        <w:left w:val="none" w:sz="0" w:space="0" w:color="auto"/>
        <w:bottom w:val="none" w:sz="0" w:space="0" w:color="auto"/>
        <w:right w:val="none" w:sz="0" w:space="0" w:color="auto"/>
      </w:divBdr>
    </w:div>
    <w:div w:id="934094382">
      <w:bodyDiv w:val="1"/>
      <w:marLeft w:val="0"/>
      <w:marRight w:val="0"/>
      <w:marTop w:val="0"/>
      <w:marBottom w:val="0"/>
      <w:divBdr>
        <w:top w:val="none" w:sz="0" w:space="0" w:color="auto"/>
        <w:left w:val="none" w:sz="0" w:space="0" w:color="auto"/>
        <w:bottom w:val="none" w:sz="0" w:space="0" w:color="auto"/>
        <w:right w:val="none" w:sz="0" w:space="0" w:color="auto"/>
      </w:divBdr>
    </w:div>
    <w:div w:id="941229558">
      <w:bodyDiv w:val="1"/>
      <w:marLeft w:val="0"/>
      <w:marRight w:val="0"/>
      <w:marTop w:val="0"/>
      <w:marBottom w:val="0"/>
      <w:divBdr>
        <w:top w:val="none" w:sz="0" w:space="0" w:color="auto"/>
        <w:left w:val="none" w:sz="0" w:space="0" w:color="auto"/>
        <w:bottom w:val="none" w:sz="0" w:space="0" w:color="auto"/>
        <w:right w:val="none" w:sz="0" w:space="0" w:color="auto"/>
      </w:divBdr>
    </w:div>
    <w:div w:id="956184312">
      <w:bodyDiv w:val="1"/>
      <w:marLeft w:val="0"/>
      <w:marRight w:val="0"/>
      <w:marTop w:val="0"/>
      <w:marBottom w:val="0"/>
      <w:divBdr>
        <w:top w:val="none" w:sz="0" w:space="0" w:color="auto"/>
        <w:left w:val="none" w:sz="0" w:space="0" w:color="auto"/>
        <w:bottom w:val="none" w:sz="0" w:space="0" w:color="auto"/>
        <w:right w:val="none" w:sz="0" w:space="0" w:color="auto"/>
      </w:divBdr>
    </w:div>
    <w:div w:id="973218240">
      <w:bodyDiv w:val="1"/>
      <w:marLeft w:val="0"/>
      <w:marRight w:val="0"/>
      <w:marTop w:val="0"/>
      <w:marBottom w:val="0"/>
      <w:divBdr>
        <w:top w:val="none" w:sz="0" w:space="0" w:color="auto"/>
        <w:left w:val="none" w:sz="0" w:space="0" w:color="auto"/>
        <w:bottom w:val="none" w:sz="0" w:space="0" w:color="auto"/>
        <w:right w:val="none" w:sz="0" w:space="0" w:color="auto"/>
      </w:divBdr>
    </w:div>
    <w:div w:id="980764549">
      <w:bodyDiv w:val="1"/>
      <w:marLeft w:val="0"/>
      <w:marRight w:val="0"/>
      <w:marTop w:val="0"/>
      <w:marBottom w:val="0"/>
      <w:divBdr>
        <w:top w:val="none" w:sz="0" w:space="0" w:color="auto"/>
        <w:left w:val="none" w:sz="0" w:space="0" w:color="auto"/>
        <w:bottom w:val="none" w:sz="0" w:space="0" w:color="auto"/>
        <w:right w:val="none" w:sz="0" w:space="0" w:color="auto"/>
      </w:divBdr>
    </w:div>
    <w:div w:id="996686161">
      <w:bodyDiv w:val="1"/>
      <w:marLeft w:val="0"/>
      <w:marRight w:val="0"/>
      <w:marTop w:val="0"/>
      <w:marBottom w:val="0"/>
      <w:divBdr>
        <w:top w:val="none" w:sz="0" w:space="0" w:color="auto"/>
        <w:left w:val="none" w:sz="0" w:space="0" w:color="auto"/>
        <w:bottom w:val="none" w:sz="0" w:space="0" w:color="auto"/>
        <w:right w:val="none" w:sz="0" w:space="0" w:color="auto"/>
      </w:divBdr>
    </w:div>
    <w:div w:id="997853010">
      <w:bodyDiv w:val="1"/>
      <w:marLeft w:val="0"/>
      <w:marRight w:val="0"/>
      <w:marTop w:val="0"/>
      <w:marBottom w:val="0"/>
      <w:divBdr>
        <w:top w:val="none" w:sz="0" w:space="0" w:color="auto"/>
        <w:left w:val="none" w:sz="0" w:space="0" w:color="auto"/>
        <w:bottom w:val="none" w:sz="0" w:space="0" w:color="auto"/>
        <w:right w:val="none" w:sz="0" w:space="0" w:color="auto"/>
      </w:divBdr>
    </w:div>
    <w:div w:id="999770719">
      <w:bodyDiv w:val="1"/>
      <w:marLeft w:val="0"/>
      <w:marRight w:val="0"/>
      <w:marTop w:val="0"/>
      <w:marBottom w:val="0"/>
      <w:divBdr>
        <w:top w:val="none" w:sz="0" w:space="0" w:color="auto"/>
        <w:left w:val="none" w:sz="0" w:space="0" w:color="auto"/>
        <w:bottom w:val="none" w:sz="0" w:space="0" w:color="auto"/>
        <w:right w:val="none" w:sz="0" w:space="0" w:color="auto"/>
      </w:divBdr>
    </w:div>
    <w:div w:id="1010566984">
      <w:bodyDiv w:val="1"/>
      <w:marLeft w:val="0"/>
      <w:marRight w:val="0"/>
      <w:marTop w:val="0"/>
      <w:marBottom w:val="0"/>
      <w:divBdr>
        <w:top w:val="none" w:sz="0" w:space="0" w:color="auto"/>
        <w:left w:val="none" w:sz="0" w:space="0" w:color="auto"/>
        <w:bottom w:val="none" w:sz="0" w:space="0" w:color="auto"/>
        <w:right w:val="none" w:sz="0" w:space="0" w:color="auto"/>
      </w:divBdr>
    </w:div>
    <w:div w:id="1032851127">
      <w:bodyDiv w:val="1"/>
      <w:marLeft w:val="0"/>
      <w:marRight w:val="0"/>
      <w:marTop w:val="0"/>
      <w:marBottom w:val="0"/>
      <w:divBdr>
        <w:top w:val="none" w:sz="0" w:space="0" w:color="auto"/>
        <w:left w:val="none" w:sz="0" w:space="0" w:color="auto"/>
        <w:bottom w:val="none" w:sz="0" w:space="0" w:color="auto"/>
        <w:right w:val="none" w:sz="0" w:space="0" w:color="auto"/>
      </w:divBdr>
    </w:div>
    <w:div w:id="1038504130">
      <w:bodyDiv w:val="1"/>
      <w:marLeft w:val="0"/>
      <w:marRight w:val="0"/>
      <w:marTop w:val="0"/>
      <w:marBottom w:val="0"/>
      <w:divBdr>
        <w:top w:val="none" w:sz="0" w:space="0" w:color="auto"/>
        <w:left w:val="none" w:sz="0" w:space="0" w:color="auto"/>
        <w:bottom w:val="none" w:sz="0" w:space="0" w:color="auto"/>
        <w:right w:val="none" w:sz="0" w:space="0" w:color="auto"/>
      </w:divBdr>
    </w:div>
    <w:div w:id="1043216018">
      <w:bodyDiv w:val="1"/>
      <w:marLeft w:val="0"/>
      <w:marRight w:val="0"/>
      <w:marTop w:val="0"/>
      <w:marBottom w:val="0"/>
      <w:divBdr>
        <w:top w:val="none" w:sz="0" w:space="0" w:color="auto"/>
        <w:left w:val="none" w:sz="0" w:space="0" w:color="auto"/>
        <w:bottom w:val="none" w:sz="0" w:space="0" w:color="auto"/>
        <w:right w:val="none" w:sz="0" w:space="0" w:color="auto"/>
      </w:divBdr>
    </w:div>
    <w:div w:id="1050884238">
      <w:bodyDiv w:val="1"/>
      <w:marLeft w:val="0"/>
      <w:marRight w:val="0"/>
      <w:marTop w:val="0"/>
      <w:marBottom w:val="0"/>
      <w:divBdr>
        <w:top w:val="none" w:sz="0" w:space="0" w:color="auto"/>
        <w:left w:val="none" w:sz="0" w:space="0" w:color="auto"/>
        <w:bottom w:val="none" w:sz="0" w:space="0" w:color="auto"/>
        <w:right w:val="none" w:sz="0" w:space="0" w:color="auto"/>
      </w:divBdr>
    </w:div>
    <w:div w:id="1051420783">
      <w:bodyDiv w:val="1"/>
      <w:marLeft w:val="0"/>
      <w:marRight w:val="0"/>
      <w:marTop w:val="0"/>
      <w:marBottom w:val="0"/>
      <w:divBdr>
        <w:top w:val="none" w:sz="0" w:space="0" w:color="auto"/>
        <w:left w:val="none" w:sz="0" w:space="0" w:color="auto"/>
        <w:bottom w:val="none" w:sz="0" w:space="0" w:color="auto"/>
        <w:right w:val="none" w:sz="0" w:space="0" w:color="auto"/>
      </w:divBdr>
    </w:div>
    <w:div w:id="1052265309">
      <w:bodyDiv w:val="1"/>
      <w:marLeft w:val="0"/>
      <w:marRight w:val="0"/>
      <w:marTop w:val="0"/>
      <w:marBottom w:val="0"/>
      <w:divBdr>
        <w:top w:val="none" w:sz="0" w:space="0" w:color="auto"/>
        <w:left w:val="none" w:sz="0" w:space="0" w:color="auto"/>
        <w:bottom w:val="none" w:sz="0" w:space="0" w:color="auto"/>
        <w:right w:val="none" w:sz="0" w:space="0" w:color="auto"/>
      </w:divBdr>
    </w:div>
    <w:div w:id="1058354854">
      <w:bodyDiv w:val="1"/>
      <w:marLeft w:val="0"/>
      <w:marRight w:val="0"/>
      <w:marTop w:val="0"/>
      <w:marBottom w:val="0"/>
      <w:divBdr>
        <w:top w:val="none" w:sz="0" w:space="0" w:color="auto"/>
        <w:left w:val="none" w:sz="0" w:space="0" w:color="auto"/>
        <w:bottom w:val="none" w:sz="0" w:space="0" w:color="auto"/>
        <w:right w:val="none" w:sz="0" w:space="0" w:color="auto"/>
      </w:divBdr>
    </w:div>
    <w:div w:id="1066339987">
      <w:bodyDiv w:val="1"/>
      <w:marLeft w:val="0"/>
      <w:marRight w:val="0"/>
      <w:marTop w:val="0"/>
      <w:marBottom w:val="0"/>
      <w:divBdr>
        <w:top w:val="none" w:sz="0" w:space="0" w:color="auto"/>
        <w:left w:val="none" w:sz="0" w:space="0" w:color="auto"/>
        <w:bottom w:val="none" w:sz="0" w:space="0" w:color="auto"/>
        <w:right w:val="none" w:sz="0" w:space="0" w:color="auto"/>
      </w:divBdr>
    </w:div>
    <w:div w:id="1079139232">
      <w:bodyDiv w:val="1"/>
      <w:marLeft w:val="0"/>
      <w:marRight w:val="0"/>
      <w:marTop w:val="0"/>
      <w:marBottom w:val="0"/>
      <w:divBdr>
        <w:top w:val="none" w:sz="0" w:space="0" w:color="auto"/>
        <w:left w:val="none" w:sz="0" w:space="0" w:color="auto"/>
        <w:bottom w:val="none" w:sz="0" w:space="0" w:color="auto"/>
        <w:right w:val="none" w:sz="0" w:space="0" w:color="auto"/>
      </w:divBdr>
    </w:div>
    <w:div w:id="1084373836">
      <w:bodyDiv w:val="1"/>
      <w:marLeft w:val="0"/>
      <w:marRight w:val="0"/>
      <w:marTop w:val="0"/>
      <w:marBottom w:val="0"/>
      <w:divBdr>
        <w:top w:val="none" w:sz="0" w:space="0" w:color="auto"/>
        <w:left w:val="none" w:sz="0" w:space="0" w:color="auto"/>
        <w:bottom w:val="none" w:sz="0" w:space="0" w:color="auto"/>
        <w:right w:val="none" w:sz="0" w:space="0" w:color="auto"/>
      </w:divBdr>
      <w:divsChild>
        <w:div w:id="1392339697">
          <w:marLeft w:val="691"/>
          <w:marRight w:val="0"/>
          <w:marTop w:val="0"/>
          <w:marBottom w:val="0"/>
          <w:divBdr>
            <w:top w:val="none" w:sz="0" w:space="0" w:color="auto"/>
            <w:left w:val="none" w:sz="0" w:space="0" w:color="auto"/>
            <w:bottom w:val="none" w:sz="0" w:space="0" w:color="auto"/>
            <w:right w:val="none" w:sz="0" w:space="0" w:color="auto"/>
          </w:divBdr>
        </w:div>
      </w:divsChild>
    </w:div>
    <w:div w:id="1084493111">
      <w:bodyDiv w:val="1"/>
      <w:marLeft w:val="0"/>
      <w:marRight w:val="0"/>
      <w:marTop w:val="0"/>
      <w:marBottom w:val="0"/>
      <w:divBdr>
        <w:top w:val="none" w:sz="0" w:space="0" w:color="auto"/>
        <w:left w:val="none" w:sz="0" w:space="0" w:color="auto"/>
        <w:bottom w:val="none" w:sz="0" w:space="0" w:color="auto"/>
        <w:right w:val="none" w:sz="0" w:space="0" w:color="auto"/>
      </w:divBdr>
    </w:div>
    <w:div w:id="1089740263">
      <w:bodyDiv w:val="1"/>
      <w:marLeft w:val="0"/>
      <w:marRight w:val="0"/>
      <w:marTop w:val="0"/>
      <w:marBottom w:val="0"/>
      <w:divBdr>
        <w:top w:val="none" w:sz="0" w:space="0" w:color="auto"/>
        <w:left w:val="none" w:sz="0" w:space="0" w:color="auto"/>
        <w:bottom w:val="none" w:sz="0" w:space="0" w:color="auto"/>
        <w:right w:val="none" w:sz="0" w:space="0" w:color="auto"/>
      </w:divBdr>
    </w:div>
    <w:div w:id="1099065198">
      <w:bodyDiv w:val="1"/>
      <w:marLeft w:val="0"/>
      <w:marRight w:val="0"/>
      <w:marTop w:val="0"/>
      <w:marBottom w:val="0"/>
      <w:divBdr>
        <w:top w:val="none" w:sz="0" w:space="0" w:color="auto"/>
        <w:left w:val="none" w:sz="0" w:space="0" w:color="auto"/>
        <w:bottom w:val="none" w:sz="0" w:space="0" w:color="auto"/>
        <w:right w:val="none" w:sz="0" w:space="0" w:color="auto"/>
      </w:divBdr>
    </w:div>
    <w:div w:id="1099642260">
      <w:bodyDiv w:val="1"/>
      <w:marLeft w:val="0"/>
      <w:marRight w:val="0"/>
      <w:marTop w:val="0"/>
      <w:marBottom w:val="0"/>
      <w:divBdr>
        <w:top w:val="none" w:sz="0" w:space="0" w:color="auto"/>
        <w:left w:val="none" w:sz="0" w:space="0" w:color="auto"/>
        <w:bottom w:val="none" w:sz="0" w:space="0" w:color="auto"/>
        <w:right w:val="none" w:sz="0" w:space="0" w:color="auto"/>
      </w:divBdr>
      <w:divsChild>
        <w:div w:id="1373579388">
          <w:marLeft w:val="0"/>
          <w:marRight w:val="0"/>
          <w:marTop w:val="0"/>
          <w:marBottom w:val="0"/>
          <w:divBdr>
            <w:top w:val="none" w:sz="0" w:space="0" w:color="auto"/>
            <w:left w:val="none" w:sz="0" w:space="0" w:color="auto"/>
            <w:bottom w:val="none" w:sz="0" w:space="0" w:color="auto"/>
            <w:right w:val="none" w:sz="0" w:space="0" w:color="auto"/>
          </w:divBdr>
          <w:divsChild>
            <w:div w:id="1246380">
              <w:marLeft w:val="0"/>
              <w:marRight w:val="0"/>
              <w:marTop w:val="0"/>
              <w:marBottom w:val="0"/>
              <w:divBdr>
                <w:top w:val="none" w:sz="0" w:space="0" w:color="auto"/>
                <w:left w:val="none" w:sz="0" w:space="0" w:color="auto"/>
                <w:bottom w:val="none" w:sz="0" w:space="0" w:color="auto"/>
                <w:right w:val="none" w:sz="0" w:space="0" w:color="auto"/>
              </w:divBdr>
              <w:divsChild>
                <w:div w:id="1784111374">
                  <w:marLeft w:val="0"/>
                  <w:marRight w:val="0"/>
                  <w:marTop w:val="0"/>
                  <w:marBottom w:val="0"/>
                  <w:divBdr>
                    <w:top w:val="none" w:sz="0" w:space="0" w:color="auto"/>
                    <w:left w:val="none" w:sz="0" w:space="0" w:color="auto"/>
                    <w:bottom w:val="none" w:sz="0" w:space="0" w:color="auto"/>
                    <w:right w:val="none" w:sz="0" w:space="0" w:color="auto"/>
                  </w:divBdr>
                  <w:divsChild>
                    <w:div w:id="1660042150">
                      <w:marLeft w:val="0"/>
                      <w:marRight w:val="0"/>
                      <w:marTop w:val="0"/>
                      <w:marBottom w:val="0"/>
                      <w:divBdr>
                        <w:top w:val="none" w:sz="0" w:space="0" w:color="auto"/>
                        <w:left w:val="none" w:sz="0" w:space="0" w:color="auto"/>
                        <w:bottom w:val="none" w:sz="0" w:space="0" w:color="auto"/>
                        <w:right w:val="none" w:sz="0" w:space="0" w:color="auto"/>
                      </w:divBdr>
                      <w:divsChild>
                        <w:div w:id="205723072">
                          <w:marLeft w:val="0"/>
                          <w:marRight w:val="0"/>
                          <w:marTop w:val="0"/>
                          <w:marBottom w:val="0"/>
                          <w:divBdr>
                            <w:top w:val="none" w:sz="0" w:space="0" w:color="auto"/>
                            <w:left w:val="none" w:sz="0" w:space="0" w:color="auto"/>
                            <w:bottom w:val="none" w:sz="0" w:space="0" w:color="auto"/>
                            <w:right w:val="none" w:sz="0" w:space="0" w:color="auto"/>
                          </w:divBdr>
                          <w:divsChild>
                            <w:div w:id="2078626755">
                              <w:marLeft w:val="0"/>
                              <w:marRight w:val="0"/>
                              <w:marTop w:val="0"/>
                              <w:marBottom w:val="0"/>
                              <w:divBdr>
                                <w:top w:val="none" w:sz="0" w:space="0" w:color="auto"/>
                                <w:left w:val="none" w:sz="0" w:space="0" w:color="auto"/>
                                <w:bottom w:val="none" w:sz="0" w:space="0" w:color="auto"/>
                                <w:right w:val="none" w:sz="0" w:space="0" w:color="auto"/>
                              </w:divBdr>
                              <w:divsChild>
                                <w:div w:id="140192270">
                                  <w:marLeft w:val="0"/>
                                  <w:marRight w:val="0"/>
                                  <w:marTop w:val="0"/>
                                  <w:marBottom w:val="0"/>
                                  <w:divBdr>
                                    <w:top w:val="none" w:sz="0" w:space="0" w:color="auto"/>
                                    <w:left w:val="none" w:sz="0" w:space="0" w:color="auto"/>
                                    <w:bottom w:val="none" w:sz="0" w:space="0" w:color="auto"/>
                                    <w:right w:val="none" w:sz="0" w:space="0" w:color="auto"/>
                                  </w:divBdr>
                                  <w:divsChild>
                                    <w:div w:id="140163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04729">
      <w:bodyDiv w:val="1"/>
      <w:marLeft w:val="0"/>
      <w:marRight w:val="0"/>
      <w:marTop w:val="0"/>
      <w:marBottom w:val="0"/>
      <w:divBdr>
        <w:top w:val="none" w:sz="0" w:space="0" w:color="auto"/>
        <w:left w:val="none" w:sz="0" w:space="0" w:color="auto"/>
        <w:bottom w:val="none" w:sz="0" w:space="0" w:color="auto"/>
        <w:right w:val="none" w:sz="0" w:space="0" w:color="auto"/>
      </w:divBdr>
    </w:div>
    <w:div w:id="1113595683">
      <w:bodyDiv w:val="1"/>
      <w:marLeft w:val="0"/>
      <w:marRight w:val="0"/>
      <w:marTop w:val="0"/>
      <w:marBottom w:val="0"/>
      <w:divBdr>
        <w:top w:val="none" w:sz="0" w:space="0" w:color="auto"/>
        <w:left w:val="none" w:sz="0" w:space="0" w:color="auto"/>
        <w:bottom w:val="none" w:sz="0" w:space="0" w:color="auto"/>
        <w:right w:val="none" w:sz="0" w:space="0" w:color="auto"/>
      </w:divBdr>
    </w:div>
    <w:div w:id="1116944066">
      <w:bodyDiv w:val="1"/>
      <w:marLeft w:val="0"/>
      <w:marRight w:val="0"/>
      <w:marTop w:val="0"/>
      <w:marBottom w:val="0"/>
      <w:divBdr>
        <w:top w:val="none" w:sz="0" w:space="0" w:color="auto"/>
        <w:left w:val="none" w:sz="0" w:space="0" w:color="auto"/>
        <w:bottom w:val="none" w:sz="0" w:space="0" w:color="auto"/>
        <w:right w:val="none" w:sz="0" w:space="0" w:color="auto"/>
      </w:divBdr>
    </w:div>
    <w:div w:id="1119226438">
      <w:bodyDiv w:val="1"/>
      <w:marLeft w:val="0"/>
      <w:marRight w:val="0"/>
      <w:marTop w:val="0"/>
      <w:marBottom w:val="0"/>
      <w:divBdr>
        <w:top w:val="none" w:sz="0" w:space="0" w:color="auto"/>
        <w:left w:val="none" w:sz="0" w:space="0" w:color="auto"/>
        <w:bottom w:val="none" w:sz="0" w:space="0" w:color="auto"/>
        <w:right w:val="none" w:sz="0" w:space="0" w:color="auto"/>
      </w:divBdr>
    </w:div>
    <w:div w:id="1123113283">
      <w:bodyDiv w:val="1"/>
      <w:marLeft w:val="0"/>
      <w:marRight w:val="0"/>
      <w:marTop w:val="0"/>
      <w:marBottom w:val="0"/>
      <w:divBdr>
        <w:top w:val="none" w:sz="0" w:space="0" w:color="auto"/>
        <w:left w:val="none" w:sz="0" w:space="0" w:color="auto"/>
        <w:bottom w:val="none" w:sz="0" w:space="0" w:color="auto"/>
        <w:right w:val="none" w:sz="0" w:space="0" w:color="auto"/>
      </w:divBdr>
    </w:div>
    <w:div w:id="1129663972">
      <w:bodyDiv w:val="1"/>
      <w:marLeft w:val="0"/>
      <w:marRight w:val="0"/>
      <w:marTop w:val="0"/>
      <w:marBottom w:val="0"/>
      <w:divBdr>
        <w:top w:val="none" w:sz="0" w:space="0" w:color="auto"/>
        <w:left w:val="none" w:sz="0" w:space="0" w:color="auto"/>
        <w:bottom w:val="none" w:sz="0" w:space="0" w:color="auto"/>
        <w:right w:val="none" w:sz="0" w:space="0" w:color="auto"/>
      </w:divBdr>
    </w:div>
    <w:div w:id="1134450207">
      <w:bodyDiv w:val="1"/>
      <w:marLeft w:val="0"/>
      <w:marRight w:val="0"/>
      <w:marTop w:val="0"/>
      <w:marBottom w:val="0"/>
      <w:divBdr>
        <w:top w:val="none" w:sz="0" w:space="0" w:color="auto"/>
        <w:left w:val="none" w:sz="0" w:space="0" w:color="auto"/>
        <w:bottom w:val="none" w:sz="0" w:space="0" w:color="auto"/>
        <w:right w:val="none" w:sz="0" w:space="0" w:color="auto"/>
      </w:divBdr>
    </w:div>
    <w:div w:id="1151099407">
      <w:bodyDiv w:val="1"/>
      <w:marLeft w:val="0"/>
      <w:marRight w:val="0"/>
      <w:marTop w:val="0"/>
      <w:marBottom w:val="0"/>
      <w:divBdr>
        <w:top w:val="none" w:sz="0" w:space="0" w:color="auto"/>
        <w:left w:val="none" w:sz="0" w:space="0" w:color="auto"/>
        <w:bottom w:val="none" w:sz="0" w:space="0" w:color="auto"/>
        <w:right w:val="none" w:sz="0" w:space="0" w:color="auto"/>
      </w:divBdr>
    </w:div>
    <w:div w:id="1155682901">
      <w:bodyDiv w:val="1"/>
      <w:marLeft w:val="0"/>
      <w:marRight w:val="0"/>
      <w:marTop w:val="0"/>
      <w:marBottom w:val="0"/>
      <w:divBdr>
        <w:top w:val="none" w:sz="0" w:space="0" w:color="auto"/>
        <w:left w:val="none" w:sz="0" w:space="0" w:color="auto"/>
        <w:bottom w:val="none" w:sz="0" w:space="0" w:color="auto"/>
        <w:right w:val="none" w:sz="0" w:space="0" w:color="auto"/>
      </w:divBdr>
      <w:divsChild>
        <w:div w:id="768817124">
          <w:marLeft w:val="0"/>
          <w:marRight w:val="0"/>
          <w:marTop w:val="0"/>
          <w:marBottom w:val="0"/>
          <w:divBdr>
            <w:top w:val="none" w:sz="0" w:space="0" w:color="auto"/>
            <w:left w:val="none" w:sz="0" w:space="0" w:color="auto"/>
            <w:bottom w:val="none" w:sz="0" w:space="0" w:color="auto"/>
            <w:right w:val="none" w:sz="0" w:space="0" w:color="auto"/>
          </w:divBdr>
        </w:div>
        <w:div w:id="382605075">
          <w:marLeft w:val="0"/>
          <w:marRight w:val="0"/>
          <w:marTop w:val="0"/>
          <w:marBottom w:val="0"/>
          <w:divBdr>
            <w:top w:val="none" w:sz="0" w:space="0" w:color="auto"/>
            <w:left w:val="none" w:sz="0" w:space="0" w:color="auto"/>
            <w:bottom w:val="none" w:sz="0" w:space="0" w:color="auto"/>
            <w:right w:val="none" w:sz="0" w:space="0" w:color="auto"/>
          </w:divBdr>
          <w:divsChild>
            <w:div w:id="1015964090">
              <w:marLeft w:val="0"/>
              <w:marRight w:val="0"/>
              <w:marTop w:val="0"/>
              <w:marBottom w:val="0"/>
              <w:divBdr>
                <w:top w:val="none" w:sz="0" w:space="0" w:color="auto"/>
                <w:left w:val="none" w:sz="0" w:space="0" w:color="auto"/>
                <w:bottom w:val="none" w:sz="0" w:space="0" w:color="auto"/>
                <w:right w:val="none" w:sz="0" w:space="0" w:color="auto"/>
              </w:divBdr>
            </w:div>
            <w:div w:id="1660376701">
              <w:marLeft w:val="0"/>
              <w:marRight w:val="0"/>
              <w:marTop w:val="0"/>
              <w:marBottom w:val="0"/>
              <w:divBdr>
                <w:top w:val="none" w:sz="0" w:space="0" w:color="auto"/>
                <w:left w:val="none" w:sz="0" w:space="0" w:color="auto"/>
                <w:bottom w:val="none" w:sz="0" w:space="0" w:color="auto"/>
                <w:right w:val="none" w:sz="0" w:space="0" w:color="auto"/>
              </w:divBdr>
              <w:divsChild>
                <w:div w:id="1784304742">
                  <w:marLeft w:val="0"/>
                  <w:marRight w:val="0"/>
                  <w:marTop w:val="0"/>
                  <w:marBottom w:val="0"/>
                  <w:divBdr>
                    <w:top w:val="none" w:sz="0" w:space="0" w:color="auto"/>
                    <w:left w:val="none" w:sz="0" w:space="0" w:color="auto"/>
                    <w:bottom w:val="none" w:sz="0" w:space="0" w:color="auto"/>
                    <w:right w:val="none" w:sz="0" w:space="0" w:color="auto"/>
                  </w:divBdr>
                  <w:divsChild>
                    <w:div w:id="310983006">
                      <w:marLeft w:val="0"/>
                      <w:marRight w:val="0"/>
                      <w:marTop w:val="0"/>
                      <w:marBottom w:val="0"/>
                      <w:divBdr>
                        <w:top w:val="none" w:sz="0" w:space="0" w:color="auto"/>
                        <w:left w:val="none" w:sz="0" w:space="0" w:color="auto"/>
                        <w:bottom w:val="none" w:sz="0" w:space="0" w:color="auto"/>
                        <w:right w:val="none" w:sz="0" w:space="0" w:color="auto"/>
                      </w:divBdr>
                      <w:divsChild>
                        <w:div w:id="95907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8928224">
      <w:bodyDiv w:val="1"/>
      <w:marLeft w:val="0"/>
      <w:marRight w:val="0"/>
      <w:marTop w:val="0"/>
      <w:marBottom w:val="0"/>
      <w:divBdr>
        <w:top w:val="none" w:sz="0" w:space="0" w:color="auto"/>
        <w:left w:val="none" w:sz="0" w:space="0" w:color="auto"/>
        <w:bottom w:val="none" w:sz="0" w:space="0" w:color="auto"/>
        <w:right w:val="none" w:sz="0" w:space="0" w:color="auto"/>
      </w:divBdr>
    </w:div>
    <w:div w:id="1214540485">
      <w:bodyDiv w:val="1"/>
      <w:marLeft w:val="0"/>
      <w:marRight w:val="0"/>
      <w:marTop w:val="0"/>
      <w:marBottom w:val="0"/>
      <w:divBdr>
        <w:top w:val="none" w:sz="0" w:space="0" w:color="auto"/>
        <w:left w:val="none" w:sz="0" w:space="0" w:color="auto"/>
        <w:bottom w:val="none" w:sz="0" w:space="0" w:color="auto"/>
        <w:right w:val="none" w:sz="0" w:space="0" w:color="auto"/>
      </w:divBdr>
    </w:div>
    <w:div w:id="1218858505">
      <w:bodyDiv w:val="1"/>
      <w:marLeft w:val="0"/>
      <w:marRight w:val="0"/>
      <w:marTop w:val="0"/>
      <w:marBottom w:val="0"/>
      <w:divBdr>
        <w:top w:val="none" w:sz="0" w:space="0" w:color="auto"/>
        <w:left w:val="none" w:sz="0" w:space="0" w:color="auto"/>
        <w:bottom w:val="none" w:sz="0" w:space="0" w:color="auto"/>
        <w:right w:val="none" w:sz="0" w:space="0" w:color="auto"/>
      </w:divBdr>
    </w:div>
    <w:div w:id="1224952937">
      <w:bodyDiv w:val="1"/>
      <w:marLeft w:val="0"/>
      <w:marRight w:val="0"/>
      <w:marTop w:val="0"/>
      <w:marBottom w:val="0"/>
      <w:divBdr>
        <w:top w:val="none" w:sz="0" w:space="0" w:color="auto"/>
        <w:left w:val="none" w:sz="0" w:space="0" w:color="auto"/>
        <w:bottom w:val="none" w:sz="0" w:space="0" w:color="auto"/>
        <w:right w:val="none" w:sz="0" w:space="0" w:color="auto"/>
      </w:divBdr>
    </w:div>
    <w:div w:id="1236207369">
      <w:bodyDiv w:val="1"/>
      <w:marLeft w:val="0"/>
      <w:marRight w:val="0"/>
      <w:marTop w:val="0"/>
      <w:marBottom w:val="0"/>
      <w:divBdr>
        <w:top w:val="none" w:sz="0" w:space="0" w:color="auto"/>
        <w:left w:val="none" w:sz="0" w:space="0" w:color="auto"/>
        <w:bottom w:val="none" w:sz="0" w:space="0" w:color="auto"/>
        <w:right w:val="none" w:sz="0" w:space="0" w:color="auto"/>
      </w:divBdr>
    </w:div>
    <w:div w:id="1240824463">
      <w:bodyDiv w:val="1"/>
      <w:marLeft w:val="0"/>
      <w:marRight w:val="0"/>
      <w:marTop w:val="0"/>
      <w:marBottom w:val="0"/>
      <w:divBdr>
        <w:top w:val="none" w:sz="0" w:space="0" w:color="auto"/>
        <w:left w:val="none" w:sz="0" w:space="0" w:color="auto"/>
        <w:bottom w:val="none" w:sz="0" w:space="0" w:color="auto"/>
        <w:right w:val="none" w:sz="0" w:space="0" w:color="auto"/>
      </w:divBdr>
    </w:div>
    <w:div w:id="1245456567">
      <w:bodyDiv w:val="1"/>
      <w:marLeft w:val="0"/>
      <w:marRight w:val="0"/>
      <w:marTop w:val="0"/>
      <w:marBottom w:val="0"/>
      <w:divBdr>
        <w:top w:val="none" w:sz="0" w:space="0" w:color="auto"/>
        <w:left w:val="none" w:sz="0" w:space="0" w:color="auto"/>
        <w:bottom w:val="none" w:sz="0" w:space="0" w:color="auto"/>
        <w:right w:val="none" w:sz="0" w:space="0" w:color="auto"/>
      </w:divBdr>
    </w:div>
    <w:div w:id="1247690405">
      <w:bodyDiv w:val="1"/>
      <w:marLeft w:val="0"/>
      <w:marRight w:val="0"/>
      <w:marTop w:val="0"/>
      <w:marBottom w:val="0"/>
      <w:divBdr>
        <w:top w:val="none" w:sz="0" w:space="0" w:color="auto"/>
        <w:left w:val="none" w:sz="0" w:space="0" w:color="auto"/>
        <w:bottom w:val="none" w:sz="0" w:space="0" w:color="auto"/>
        <w:right w:val="none" w:sz="0" w:space="0" w:color="auto"/>
      </w:divBdr>
    </w:div>
    <w:div w:id="1251037894">
      <w:bodyDiv w:val="1"/>
      <w:marLeft w:val="0"/>
      <w:marRight w:val="0"/>
      <w:marTop w:val="0"/>
      <w:marBottom w:val="0"/>
      <w:divBdr>
        <w:top w:val="none" w:sz="0" w:space="0" w:color="auto"/>
        <w:left w:val="none" w:sz="0" w:space="0" w:color="auto"/>
        <w:bottom w:val="none" w:sz="0" w:space="0" w:color="auto"/>
        <w:right w:val="none" w:sz="0" w:space="0" w:color="auto"/>
      </w:divBdr>
    </w:div>
    <w:div w:id="1259949510">
      <w:bodyDiv w:val="1"/>
      <w:marLeft w:val="0"/>
      <w:marRight w:val="0"/>
      <w:marTop w:val="0"/>
      <w:marBottom w:val="0"/>
      <w:divBdr>
        <w:top w:val="none" w:sz="0" w:space="0" w:color="auto"/>
        <w:left w:val="none" w:sz="0" w:space="0" w:color="auto"/>
        <w:bottom w:val="none" w:sz="0" w:space="0" w:color="auto"/>
        <w:right w:val="none" w:sz="0" w:space="0" w:color="auto"/>
      </w:divBdr>
    </w:div>
    <w:div w:id="1273853489">
      <w:bodyDiv w:val="1"/>
      <w:marLeft w:val="0"/>
      <w:marRight w:val="0"/>
      <w:marTop w:val="0"/>
      <w:marBottom w:val="0"/>
      <w:divBdr>
        <w:top w:val="none" w:sz="0" w:space="0" w:color="auto"/>
        <w:left w:val="none" w:sz="0" w:space="0" w:color="auto"/>
        <w:bottom w:val="none" w:sz="0" w:space="0" w:color="auto"/>
        <w:right w:val="none" w:sz="0" w:space="0" w:color="auto"/>
      </w:divBdr>
    </w:div>
    <w:div w:id="1288925671">
      <w:bodyDiv w:val="1"/>
      <w:marLeft w:val="0"/>
      <w:marRight w:val="0"/>
      <w:marTop w:val="0"/>
      <w:marBottom w:val="0"/>
      <w:divBdr>
        <w:top w:val="none" w:sz="0" w:space="0" w:color="auto"/>
        <w:left w:val="none" w:sz="0" w:space="0" w:color="auto"/>
        <w:bottom w:val="none" w:sz="0" w:space="0" w:color="auto"/>
        <w:right w:val="none" w:sz="0" w:space="0" w:color="auto"/>
      </w:divBdr>
    </w:div>
    <w:div w:id="1292982616">
      <w:bodyDiv w:val="1"/>
      <w:marLeft w:val="0"/>
      <w:marRight w:val="0"/>
      <w:marTop w:val="0"/>
      <w:marBottom w:val="0"/>
      <w:divBdr>
        <w:top w:val="none" w:sz="0" w:space="0" w:color="auto"/>
        <w:left w:val="none" w:sz="0" w:space="0" w:color="auto"/>
        <w:bottom w:val="none" w:sz="0" w:space="0" w:color="auto"/>
        <w:right w:val="none" w:sz="0" w:space="0" w:color="auto"/>
      </w:divBdr>
    </w:div>
    <w:div w:id="1295796498">
      <w:bodyDiv w:val="1"/>
      <w:marLeft w:val="0"/>
      <w:marRight w:val="0"/>
      <w:marTop w:val="0"/>
      <w:marBottom w:val="0"/>
      <w:divBdr>
        <w:top w:val="none" w:sz="0" w:space="0" w:color="auto"/>
        <w:left w:val="none" w:sz="0" w:space="0" w:color="auto"/>
        <w:bottom w:val="none" w:sz="0" w:space="0" w:color="auto"/>
        <w:right w:val="none" w:sz="0" w:space="0" w:color="auto"/>
      </w:divBdr>
    </w:div>
    <w:div w:id="1298946961">
      <w:bodyDiv w:val="1"/>
      <w:marLeft w:val="0"/>
      <w:marRight w:val="0"/>
      <w:marTop w:val="0"/>
      <w:marBottom w:val="0"/>
      <w:divBdr>
        <w:top w:val="none" w:sz="0" w:space="0" w:color="auto"/>
        <w:left w:val="none" w:sz="0" w:space="0" w:color="auto"/>
        <w:bottom w:val="none" w:sz="0" w:space="0" w:color="auto"/>
        <w:right w:val="none" w:sz="0" w:space="0" w:color="auto"/>
      </w:divBdr>
    </w:div>
    <w:div w:id="1299074069">
      <w:bodyDiv w:val="1"/>
      <w:marLeft w:val="0"/>
      <w:marRight w:val="0"/>
      <w:marTop w:val="0"/>
      <w:marBottom w:val="0"/>
      <w:divBdr>
        <w:top w:val="none" w:sz="0" w:space="0" w:color="auto"/>
        <w:left w:val="none" w:sz="0" w:space="0" w:color="auto"/>
        <w:bottom w:val="none" w:sz="0" w:space="0" w:color="auto"/>
        <w:right w:val="none" w:sz="0" w:space="0" w:color="auto"/>
      </w:divBdr>
      <w:divsChild>
        <w:div w:id="1803232117">
          <w:marLeft w:val="0"/>
          <w:marRight w:val="0"/>
          <w:marTop w:val="0"/>
          <w:marBottom w:val="0"/>
          <w:divBdr>
            <w:top w:val="none" w:sz="0" w:space="0" w:color="auto"/>
            <w:left w:val="none" w:sz="0" w:space="0" w:color="auto"/>
            <w:bottom w:val="none" w:sz="0" w:space="0" w:color="auto"/>
            <w:right w:val="none" w:sz="0" w:space="0" w:color="auto"/>
          </w:divBdr>
          <w:divsChild>
            <w:div w:id="1043598850">
              <w:marLeft w:val="0"/>
              <w:marRight w:val="0"/>
              <w:marTop w:val="0"/>
              <w:marBottom w:val="0"/>
              <w:divBdr>
                <w:top w:val="none" w:sz="0" w:space="0" w:color="auto"/>
                <w:left w:val="none" w:sz="0" w:space="0" w:color="auto"/>
                <w:bottom w:val="none" w:sz="0" w:space="0" w:color="auto"/>
                <w:right w:val="none" w:sz="0" w:space="0" w:color="auto"/>
              </w:divBdr>
              <w:divsChild>
                <w:div w:id="305206887">
                  <w:marLeft w:val="0"/>
                  <w:marRight w:val="0"/>
                  <w:marTop w:val="0"/>
                  <w:marBottom w:val="0"/>
                  <w:divBdr>
                    <w:top w:val="none" w:sz="0" w:space="0" w:color="auto"/>
                    <w:left w:val="none" w:sz="0" w:space="0" w:color="auto"/>
                    <w:bottom w:val="none" w:sz="0" w:space="0" w:color="auto"/>
                    <w:right w:val="none" w:sz="0" w:space="0" w:color="auto"/>
                  </w:divBdr>
                </w:div>
                <w:div w:id="6294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753905">
      <w:bodyDiv w:val="1"/>
      <w:marLeft w:val="0"/>
      <w:marRight w:val="0"/>
      <w:marTop w:val="0"/>
      <w:marBottom w:val="0"/>
      <w:divBdr>
        <w:top w:val="none" w:sz="0" w:space="0" w:color="auto"/>
        <w:left w:val="none" w:sz="0" w:space="0" w:color="auto"/>
        <w:bottom w:val="none" w:sz="0" w:space="0" w:color="auto"/>
        <w:right w:val="none" w:sz="0" w:space="0" w:color="auto"/>
      </w:divBdr>
    </w:div>
    <w:div w:id="1315767282">
      <w:bodyDiv w:val="1"/>
      <w:marLeft w:val="0"/>
      <w:marRight w:val="0"/>
      <w:marTop w:val="0"/>
      <w:marBottom w:val="0"/>
      <w:divBdr>
        <w:top w:val="none" w:sz="0" w:space="0" w:color="auto"/>
        <w:left w:val="none" w:sz="0" w:space="0" w:color="auto"/>
        <w:bottom w:val="none" w:sz="0" w:space="0" w:color="auto"/>
        <w:right w:val="none" w:sz="0" w:space="0" w:color="auto"/>
      </w:divBdr>
      <w:divsChild>
        <w:div w:id="1574776257">
          <w:marLeft w:val="778"/>
          <w:marRight w:val="0"/>
          <w:marTop w:val="0"/>
          <w:marBottom w:val="0"/>
          <w:divBdr>
            <w:top w:val="none" w:sz="0" w:space="0" w:color="auto"/>
            <w:left w:val="none" w:sz="0" w:space="0" w:color="auto"/>
            <w:bottom w:val="none" w:sz="0" w:space="0" w:color="auto"/>
            <w:right w:val="none" w:sz="0" w:space="0" w:color="auto"/>
          </w:divBdr>
        </w:div>
      </w:divsChild>
    </w:div>
    <w:div w:id="1316105344">
      <w:bodyDiv w:val="1"/>
      <w:marLeft w:val="0"/>
      <w:marRight w:val="0"/>
      <w:marTop w:val="0"/>
      <w:marBottom w:val="0"/>
      <w:divBdr>
        <w:top w:val="none" w:sz="0" w:space="0" w:color="auto"/>
        <w:left w:val="none" w:sz="0" w:space="0" w:color="auto"/>
        <w:bottom w:val="none" w:sz="0" w:space="0" w:color="auto"/>
        <w:right w:val="none" w:sz="0" w:space="0" w:color="auto"/>
      </w:divBdr>
      <w:divsChild>
        <w:div w:id="1970361332">
          <w:marLeft w:val="691"/>
          <w:marRight w:val="0"/>
          <w:marTop w:val="0"/>
          <w:marBottom w:val="0"/>
          <w:divBdr>
            <w:top w:val="none" w:sz="0" w:space="0" w:color="auto"/>
            <w:left w:val="none" w:sz="0" w:space="0" w:color="auto"/>
            <w:bottom w:val="none" w:sz="0" w:space="0" w:color="auto"/>
            <w:right w:val="none" w:sz="0" w:space="0" w:color="auto"/>
          </w:divBdr>
        </w:div>
      </w:divsChild>
    </w:div>
    <w:div w:id="1334721149">
      <w:bodyDiv w:val="1"/>
      <w:marLeft w:val="0"/>
      <w:marRight w:val="0"/>
      <w:marTop w:val="0"/>
      <w:marBottom w:val="0"/>
      <w:divBdr>
        <w:top w:val="none" w:sz="0" w:space="0" w:color="auto"/>
        <w:left w:val="none" w:sz="0" w:space="0" w:color="auto"/>
        <w:bottom w:val="none" w:sz="0" w:space="0" w:color="auto"/>
        <w:right w:val="none" w:sz="0" w:space="0" w:color="auto"/>
      </w:divBdr>
    </w:div>
    <w:div w:id="1363088515">
      <w:bodyDiv w:val="1"/>
      <w:marLeft w:val="0"/>
      <w:marRight w:val="0"/>
      <w:marTop w:val="0"/>
      <w:marBottom w:val="0"/>
      <w:divBdr>
        <w:top w:val="none" w:sz="0" w:space="0" w:color="auto"/>
        <w:left w:val="none" w:sz="0" w:space="0" w:color="auto"/>
        <w:bottom w:val="none" w:sz="0" w:space="0" w:color="auto"/>
        <w:right w:val="none" w:sz="0" w:space="0" w:color="auto"/>
      </w:divBdr>
    </w:div>
    <w:div w:id="1390567948">
      <w:bodyDiv w:val="1"/>
      <w:marLeft w:val="0"/>
      <w:marRight w:val="0"/>
      <w:marTop w:val="0"/>
      <w:marBottom w:val="0"/>
      <w:divBdr>
        <w:top w:val="none" w:sz="0" w:space="0" w:color="auto"/>
        <w:left w:val="none" w:sz="0" w:space="0" w:color="auto"/>
        <w:bottom w:val="none" w:sz="0" w:space="0" w:color="auto"/>
        <w:right w:val="none" w:sz="0" w:space="0" w:color="auto"/>
      </w:divBdr>
    </w:div>
    <w:div w:id="1391461504">
      <w:bodyDiv w:val="1"/>
      <w:marLeft w:val="0"/>
      <w:marRight w:val="0"/>
      <w:marTop w:val="0"/>
      <w:marBottom w:val="0"/>
      <w:divBdr>
        <w:top w:val="none" w:sz="0" w:space="0" w:color="auto"/>
        <w:left w:val="none" w:sz="0" w:space="0" w:color="auto"/>
        <w:bottom w:val="none" w:sz="0" w:space="0" w:color="auto"/>
        <w:right w:val="none" w:sz="0" w:space="0" w:color="auto"/>
      </w:divBdr>
    </w:div>
    <w:div w:id="1393230123">
      <w:bodyDiv w:val="1"/>
      <w:marLeft w:val="0"/>
      <w:marRight w:val="0"/>
      <w:marTop w:val="0"/>
      <w:marBottom w:val="0"/>
      <w:divBdr>
        <w:top w:val="none" w:sz="0" w:space="0" w:color="auto"/>
        <w:left w:val="none" w:sz="0" w:space="0" w:color="auto"/>
        <w:bottom w:val="none" w:sz="0" w:space="0" w:color="auto"/>
        <w:right w:val="none" w:sz="0" w:space="0" w:color="auto"/>
      </w:divBdr>
    </w:div>
    <w:div w:id="1419448157">
      <w:bodyDiv w:val="1"/>
      <w:marLeft w:val="0"/>
      <w:marRight w:val="0"/>
      <w:marTop w:val="0"/>
      <w:marBottom w:val="0"/>
      <w:divBdr>
        <w:top w:val="none" w:sz="0" w:space="0" w:color="auto"/>
        <w:left w:val="none" w:sz="0" w:space="0" w:color="auto"/>
        <w:bottom w:val="none" w:sz="0" w:space="0" w:color="auto"/>
        <w:right w:val="none" w:sz="0" w:space="0" w:color="auto"/>
      </w:divBdr>
    </w:div>
    <w:div w:id="1443721416">
      <w:bodyDiv w:val="1"/>
      <w:marLeft w:val="0"/>
      <w:marRight w:val="0"/>
      <w:marTop w:val="0"/>
      <w:marBottom w:val="0"/>
      <w:divBdr>
        <w:top w:val="none" w:sz="0" w:space="0" w:color="auto"/>
        <w:left w:val="none" w:sz="0" w:space="0" w:color="auto"/>
        <w:bottom w:val="none" w:sz="0" w:space="0" w:color="auto"/>
        <w:right w:val="none" w:sz="0" w:space="0" w:color="auto"/>
      </w:divBdr>
    </w:div>
    <w:div w:id="1448505448">
      <w:bodyDiv w:val="1"/>
      <w:marLeft w:val="0"/>
      <w:marRight w:val="0"/>
      <w:marTop w:val="0"/>
      <w:marBottom w:val="0"/>
      <w:divBdr>
        <w:top w:val="none" w:sz="0" w:space="0" w:color="auto"/>
        <w:left w:val="none" w:sz="0" w:space="0" w:color="auto"/>
        <w:bottom w:val="none" w:sz="0" w:space="0" w:color="auto"/>
        <w:right w:val="none" w:sz="0" w:space="0" w:color="auto"/>
      </w:divBdr>
    </w:div>
    <w:div w:id="1451624957">
      <w:bodyDiv w:val="1"/>
      <w:marLeft w:val="0"/>
      <w:marRight w:val="0"/>
      <w:marTop w:val="0"/>
      <w:marBottom w:val="0"/>
      <w:divBdr>
        <w:top w:val="none" w:sz="0" w:space="0" w:color="auto"/>
        <w:left w:val="none" w:sz="0" w:space="0" w:color="auto"/>
        <w:bottom w:val="none" w:sz="0" w:space="0" w:color="auto"/>
        <w:right w:val="none" w:sz="0" w:space="0" w:color="auto"/>
      </w:divBdr>
    </w:div>
    <w:div w:id="1455757560">
      <w:bodyDiv w:val="1"/>
      <w:marLeft w:val="0"/>
      <w:marRight w:val="0"/>
      <w:marTop w:val="0"/>
      <w:marBottom w:val="0"/>
      <w:divBdr>
        <w:top w:val="none" w:sz="0" w:space="0" w:color="auto"/>
        <w:left w:val="none" w:sz="0" w:space="0" w:color="auto"/>
        <w:bottom w:val="none" w:sz="0" w:space="0" w:color="auto"/>
        <w:right w:val="none" w:sz="0" w:space="0" w:color="auto"/>
      </w:divBdr>
    </w:div>
    <w:div w:id="1460300199">
      <w:bodyDiv w:val="1"/>
      <w:marLeft w:val="0"/>
      <w:marRight w:val="0"/>
      <w:marTop w:val="0"/>
      <w:marBottom w:val="0"/>
      <w:divBdr>
        <w:top w:val="none" w:sz="0" w:space="0" w:color="auto"/>
        <w:left w:val="none" w:sz="0" w:space="0" w:color="auto"/>
        <w:bottom w:val="none" w:sz="0" w:space="0" w:color="auto"/>
        <w:right w:val="none" w:sz="0" w:space="0" w:color="auto"/>
      </w:divBdr>
    </w:div>
    <w:div w:id="1472599980">
      <w:bodyDiv w:val="1"/>
      <w:marLeft w:val="0"/>
      <w:marRight w:val="0"/>
      <w:marTop w:val="0"/>
      <w:marBottom w:val="0"/>
      <w:divBdr>
        <w:top w:val="none" w:sz="0" w:space="0" w:color="auto"/>
        <w:left w:val="none" w:sz="0" w:space="0" w:color="auto"/>
        <w:bottom w:val="none" w:sz="0" w:space="0" w:color="auto"/>
        <w:right w:val="none" w:sz="0" w:space="0" w:color="auto"/>
      </w:divBdr>
    </w:div>
    <w:div w:id="1473475903">
      <w:bodyDiv w:val="1"/>
      <w:marLeft w:val="0"/>
      <w:marRight w:val="0"/>
      <w:marTop w:val="0"/>
      <w:marBottom w:val="0"/>
      <w:divBdr>
        <w:top w:val="none" w:sz="0" w:space="0" w:color="auto"/>
        <w:left w:val="none" w:sz="0" w:space="0" w:color="auto"/>
        <w:bottom w:val="none" w:sz="0" w:space="0" w:color="auto"/>
        <w:right w:val="none" w:sz="0" w:space="0" w:color="auto"/>
      </w:divBdr>
    </w:div>
    <w:div w:id="1484078319">
      <w:bodyDiv w:val="1"/>
      <w:marLeft w:val="0"/>
      <w:marRight w:val="0"/>
      <w:marTop w:val="0"/>
      <w:marBottom w:val="0"/>
      <w:divBdr>
        <w:top w:val="none" w:sz="0" w:space="0" w:color="auto"/>
        <w:left w:val="none" w:sz="0" w:space="0" w:color="auto"/>
        <w:bottom w:val="none" w:sz="0" w:space="0" w:color="auto"/>
        <w:right w:val="none" w:sz="0" w:space="0" w:color="auto"/>
      </w:divBdr>
    </w:div>
    <w:div w:id="1493987856">
      <w:bodyDiv w:val="1"/>
      <w:marLeft w:val="0"/>
      <w:marRight w:val="0"/>
      <w:marTop w:val="0"/>
      <w:marBottom w:val="0"/>
      <w:divBdr>
        <w:top w:val="none" w:sz="0" w:space="0" w:color="auto"/>
        <w:left w:val="none" w:sz="0" w:space="0" w:color="auto"/>
        <w:bottom w:val="none" w:sz="0" w:space="0" w:color="auto"/>
        <w:right w:val="none" w:sz="0" w:space="0" w:color="auto"/>
      </w:divBdr>
    </w:div>
    <w:div w:id="1499034484">
      <w:bodyDiv w:val="1"/>
      <w:marLeft w:val="0"/>
      <w:marRight w:val="0"/>
      <w:marTop w:val="0"/>
      <w:marBottom w:val="0"/>
      <w:divBdr>
        <w:top w:val="none" w:sz="0" w:space="0" w:color="auto"/>
        <w:left w:val="none" w:sz="0" w:space="0" w:color="auto"/>
        <w:bottom w:val="none" w:sz="0" w:space="0" w:color="auto"/>
        <w:right w:val="none" w:sz="0" w:space="0" w:color="auto"/>
      </w:divBdr>
    </w:div>
    <w:div w:id="1509061744">
      <w:bodyDiv w:val="1"/>
      <w:marLeft w:val="0"/>
      <w:marRight w:val="0"/>
      <w:marTop w:val="0"/>
      <w:marBottom w:val="0"/>
      <w:divBdr>
        <w:top w:val="none" w:sz="0" w:space="0" w:color="auto"/>
        <w:left w:val="none" w:sz="0" w:space="0" w:color="auto"/>
        <w:bottom w:val="none" w:sz="0" w:space="0" w:color="auto"/>
        <w:right w:val="none" w:sz="0" w:space="0" w:color="auto"/>
      </w:divBdr>
    </w:div>
    <w:div w:id="1521238706">
      <w:bodyDiv w:val="1"/>
      <w:marLeft w:val="0"/>
      <w:marRight w:val="0"/>
      <w:marTop w:val="0"/>
      <w:marBottom w:val="0"/>
      <w:divBdr>
        <w:top w:val="none" w:sz="0" w:space="0" w:color="auto"/>
        <w:left w:val="none" w:sz="0" w:space="0" w:color="auto"/>
        <w:bottom w:val="none" w:sz="0" w:space="0" w:color="auto"/>
        <w:right w:val="none" w:sz="0" w:space="0" w:color="auto"/>
      </w:divBdr>
    </w:div>
    <w:div w:id="1542591171">
      <w:bodyDiv w:val="1"/>
      <w:marLeft w:val="0"/>
      <w:marRight w:val="0"/>
      <w:marTop w:val="0"/>
      <w:marBottom w:val="0"/>
      <w:divBdr>
        <w:top w:val="none" w:sz="0" w:space="0" w:color="auto"/>
        <w:left w:val="none" w:sz="0" w:space="0" w:color="auto"/>
        <w:bottom w:val="none" w:sz="0" w:space="0" w:color="auto"/>
        <w:right w:val="none" w:sz="0" w:space="0" w:color="auto"/>
      </w:divBdr>
    </w:div>
    <w:div w:id="1552810756">
      <w:bodyDiv w:val="1"/>
      <w:marLeft w:val="0"/>
      <w:marRight w:val="0"/>
      <w:marTop w:val="0"/>
      <w:marBottom w:val="0"/>
      <w:divBdr>
        <w:top w:val="none" w:sz="0" w:space="0" w:color="auto"/>
        <w:left w:val="none" w:sz="0" w:space="0" w:color="auto"/>
        <w:bottom w:val="none" w:sz="0" w:space="0" w:color="auto"/>
        <w:right w:val="none" w:sz="0" w:space="0" w:color="auto"/>
      </w:divBdr>
    </w:div>
    <w:div w:id="1565874526">
      <w:bodyDiv w:val="1"/>
      <w:marLeft w:val="0"/>
      <w:marRight w:val="0"/>
      <w:marTop w:val="0"/>
      <w:marBottom w:val="0"/>
      <w:divBdr>
        <w:top w:val="none" w:sz="0" w:space="0" w:color="auto"/>
        <w:left w:val="none" w:sz="0" w:space="0" w:color="auto"/>
        <w:bottom w:val="none" w:sz="0" w:space="0" w:color="auto"/>
        <w:right w:val="none" w:sz="0" w:space="0" w:color="auto"/>
      </w:divBdr>
    </w:div>
    <w:div w:id="1577591111">
      <w:bodyDiv w:val="1"/>
      <w:marLeft w:val="0"/>
      <w:marRight w:val="0"/>
      <w:marTop w:val="0"/>
      <w:marBottom w:val="0"/>
      <w:divBdr>
        <w:top w:val="none" w:sz="0" w:space="0" w:color="auto"/>
        <w:left w:val="none" w:sz="0" w:space="0" w:color="auto"/>
        <w:bottom w:val="none" w:sz="0" w:space="0" w:color="auto"/>
        <w:right w:val="none" w:sz="0" w:space="0" w:color="auto"/>
      </w:divBdr>
    </w:div>
    <w:div w:id="1599018169">
      <w:bodyDiv w:val="1"/>
      <w:marLeft w:val="0"/>
      <w:marRight w:val="0"/>
      <w:marTop w:val="0"/>
      <w:marBottom w:val="0"/>
      <w:divBdr>
        <w:top w:val="none" w:sz="0" w:space="0" w:color="auto"/>
        <w:left w:val="none" w:sz="0" w:space="0" w:color="auto"/>
        <w:bottom w:val="none" w:sz="0" w:space="0" w:color="auto"/>
        <w:right w:val="none" w:sz="0" w:space="0" w:color="auto"/>
      </w:divBdr>
    </w:div>
    <w:div w:id="1620642152">
      <w:bodyDiv w:val="1"/>
      <w:marLeft w:val="0"/>
      <w:marRight w:val="0"/>
      <w:marTop w:val="0"/>
      <w:marBottom w:val="0"/>
      <w:divBdr>
        <w:top w:val="none" w:sz="0" w:space="0" w:color="auto"/>
        <w:left w:val="none" w:sz="0" w:space="0" w:color="auto"/>
        <w:bottom w:val="none" w:sz="0" w:space="0" w:color="auto"/>
        <w:right w:val="none" w:sz="0" w:space="0" w:color="auto"/>
      </w:divBdr>
    </w:div>
    <w:div w:id="1637879040">
      <w:bodyDiv w:val="1"/>
      <w:marLeft w:val="0"/>
      <w:marRight w:val="0"/>
      <w:marTop w:val="0"/>
      <w:marBottom w:val="0"/>
      <w:divBdr>
        <w:top w:val="none" w:sz="0" w:space="0" w:color="auto"/>
        <w:left w:val="none" w:sz="0" w:space="0" w:color="auto"/>
        <w:bottom w:val="none" w:sz="0" w:space="0" w:color="auto"/>
        <w:right w:val="none" w:sz="0" w:space="0" w:color="auto"/>
      </w:divBdr>
    </w:div>
    <w:div w:id="1649045523">
      <w:bodyDiv w:val="1"/>
      <w:marLeft w:val="0"/>
      <w:marRight w:val="0"/>
      <w:marTop w:val="0"/>
      <w:marBottom w:val="0"/>
      <w:divBdr>
        <w:top w:val="none" w:sz="0" w:space="0" w:color="auto"/>
        <w:left w:val="none" w:sz="0" w:space="0" w:color="auto"/>
        <w:bottom w:val="none" w:sz="0" w:space="0" w:color="auto"/>
        <w:right w:val="none" w:sz="0" w:space="0" w:color="auto"/>
      </w:divBdr>
    </w:div>
    <w:div w:id="1659455717">
      <w:bodyDiv w:val="1"/>
      <w:marLeft w:val="0"/>
      <w:marRight w:val="0"/>
      <w:marTop w:val="0"/>
      <w:marBottom w:val="0"/>
      <w:divBdr>
        <w:top w:val="none" w:sz="0" w:space="0" w:color="auto"/>
        <w:left w:val="none" w:sz="0" w:space="0" w:color="auto"/>
        <w:bottom w:val="none" w:sz="0" w:space="0" w:color="auto"/>
        <w:right w:val="none" w:sz="0" w:space="0" w:color="auto"/>
      </w:divBdr>
    </w:div>
    <w:div w:id="1673876526">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82852411">
      <w:bodyDiv w:val="1"/>
      <w:marLeft w:val="0"/>
      <w:marRight w:val="0"/>
      <w:marTop w:val="0"/>
      <w:marBottom w:val="0"/>
      <w:divBdr>
        <w:top w:val="none" w:sz="0" w:space="0" w:color="auto"/>
        <w:left w:val="none" w:sz="0" w:space="0" w:color="auto"/>
        <w:bottom w:val="none" w:sz="0" w:space="0" w:color="auto"/>
        <w:right w:val="none" w:sz="0" w:space="0" w:color="auto"/>
      </w:divBdr>
    </w:div>
    <w:div w:id="1684700143">
      <w:bodyDiv w:val="1"/>
      <w:marLeft w:val="0"/>
      <w:marRight w:val="0"/>
      <w:marTop w:val="0"/>
      <w:marBottom w:val="0"/>
      <w:divBdr>
        <w:top w:val="none" w:sz="0" w:space="0" w:color="auto"/>
        <w:left w:val="none" w:sz="0" w:space="0" w:color="auto"/>
        <w:bottom w:val="none" w:sz="0" w:space="0" w:color="auto"/>
        <w:right w:val="none" w:sz="0" w:space="0" w:color="auto"/>
      </w:divBdr>
    </w:div>
    <w:div w:id="1691376574">
      <w:bodyDiv w:val="1"/>
      <w:marLeft w:val="0"/>
      <w:marRight w:val="0"/>
      <w:marTop w:val="0"/>
      <w:marBottom w:val="0"/>
      <w:divBdr>
        <w:top w:val="none" w:sz="0" w:space="0" w:color="auto"/>
        <w:left w:val="none" w:sz="0" w:space="0" w:color="auto"/>
        <w:bottom w:val="none" w:sz="0" w:space="0" w:color="auto"/>
        <w:right w:val="none" w:sz="0" w:space="0" w:color="auto"/>
      </w:divBdr>
    </w:div>
    <w:div w:id="1691376810">
      <w:bodyDiv w:val="1"/>
      <w:marLeft w:val="0"/>
      <w:marRight w:val="0"/>
      <w:marTop w:val="0"/>
      <w:marBottom w:val="0"/>
      <w:divBdr>
        <w:top w:val="none" w:sz="0" w:space="0" w:color="auto"/>
        <w:left w:val="none" w:sz="0" w:space="0" w:color="auto"/>
        <w:bottom w:val="none" w:sz="0" w:space="0" w:color="auto"/>
        <w:right w:val="none" w:sz="0" w:space="0" w:color="auto"/>
      </w:divBdr>
    </w:div>
    <w:div w:id="1691953481">
      <w:bodyDiv w:val="1"/>
      <w:marLeft w:val="0"/>
      <w:marRight w:val="0"/>
      <w:marTop w:val="0"/>
      <w:marBottom w:val="0"/>
      <w:divBdr>
        <w:top w:val="none" w:sz="0" w:space="0" w:color="auto"/>
        <w:left w:val="none" w:sz="0" w:space="0" w:color="auto"/>
        <w:bottom w:val="none" w:sz="0" w:space="0" w:color="auto"/>
        <w:right w:val="none" w:sz="0" w:space="0" w:color="auto"/>
      </w:divBdr>
    </w:div>
    <w:div w:id="1692099210">
      <w:bodyDiv w:val="1"/>
      <w:marLeft w:val="0"/>
      <w:marRight w:val="0"/>
      <w:marTop w:val="0"/>
      <w:marBottom w:val="0"/>
      <w:divBdr>
        <w:top w:val="none" w:sz="0" w:space="0" w:color="auto"/>
        <w:left w:val="none" w:sz="0" w:space="0" w:color="auto"/>
        <w:bottom w:val="none" w:sz="0" w:space="0" w:color="auto"/>
        <w:right w:val="none" w:sz="0" w:space="0" w:color="auto"/>
      </w:divBdr>
    </w:div>
    <w:div w:id="1695109301">
      <w:bodyDiv w:val="1"/>
      <w:marLeft w:val="0"/>
      <w:marRight w:val="0"/>
      <w:marTop w:val="0"/>
      <w:marBottom w:val="0"/>
      <w:divBdr>
        <w:top w:val="none" w:sz="0" w:space="0" w:color="auto"/>
        <w:left w:val="none" w:sz="0" w:space="0" w:color="auto"/>
        <w:bottom w:val="none" w:sz="0" w:space="0" w:color="auto"/>
        <w:right w:val="none" w:sz="0" w:space="0" w:color="auto"/>
      </w:divBdr>
    </w:div>
    <w:div w:id="1696955593">
      <w:bodyDiv w:val="1"/>
      <w:marLeft w:val="0"/>
      <w:marRight w:val="0"/>
      <w:marTop w:val="0"/>
      <w:marBottom w:val="0"/>
      <w:divBdr>
        <w:top w:val="none" w:sz="0" w:space="0" w:color="auto"/>
        <w:left w:val="none" w:sz="0" w:space="0" w:color="auto"/>
        <w:bottom w:val="none" w:sz="0" w:space="0" w:color="auto"/>
        <w:right w:val="none" w:sz="0" w:space="0" w:color="auto"/>
      </w:divBdr>
    </w:div>
    <w:div w:id="1697996119">
      <w:bodyDiv w:val="1"/>
      <w:marLeft w:val="0"/>
      <w:marRight w:val="0"/>
      <w:marTop w:val="0"/>
      <w:marBottom w:val="0"/>
      <w:divBdr>
        <w:top w:val="none" w:sz="0" w:space="0" w:color="auto"/>
        <w:left w:val="none" w:sz="0" w:space="0" w:color="auto"/>
        <w:bottom w:val="none" w:sz="0" w:space="0" w:color="auto"/>
        <w:right w:val="none" w:sz="0" w:space="0" w:color="auto"/>
      </w:divBdr>
    </w:div>
    <w:div w:id="1700660862">
      <w:bodyDiv w:val="1"/>
      <w:marLeft w:val="0"/>
      <w:marRight w:val="0"/>
      <w:marTop w:val="0"/>
      <w:marBottom w:val="0"/>
      <w:divBdr>
        <w:top w:val="none" w:sz="0" w:space="0" w:color="auto"/>
        <w:left w:val="none" w:sz="0" w:space="0" w:color="auto"/>
        <w:bottom w:val="none" w:sz="0" w:space="0" w:color="auto"/>
        <w:right w:val="none" w:sz="0" w:space="0" w:color="auto"/>
      </w:divBdr>
    </w:div>
    <w:div w:id="1718774101">
      <w:bodyDiv w:val="1"/>
      <w:marLeft w:val="0"/>
      <w:marRight w:val="0"/>
      <w:marTop w:val="0"/>
      <w:marBottom w:val="0"/>
      <w:divBdr>
        <w:top w:val="none" w:sz="0" w:space="0" w:color="auto"/>
        <w:left w:val="none" w:sz="0" w:space="0" w:color="auto"/>
        <w:bottom w:val="none" w:sz="0" w:space="0" w:color="auto"/>
        <w:right w:val="none" w:sz="0" w:space="0" w:color="auto"/>
      </w:divBdr>
    </w:div>
    <w:div w:id="1726172356">
      <w:bodyDiv w:val="1"/>
      <w:marLeft w:val="0"/>
      <w:marRight w:val="0"/>
      <w:marTop w:val="0"/>
      <w:marBottom w:val="0"/>
      <w:divBdr>
        <w:top w:val="none" w:sz="0" w:space="0" w:color="auto"/>
        <w:left w:val="none" w:sz="0" w:space="0" w:color="auto"/>
        <w:bottom w:val="none" w:sz="0" w:space="0" w:color="auto"/>
        <w:right w:val="none" w:sz="0" w:space="0" w:color="auto"/>
      </w:divBdr>
    </w:div>
    <w:div w:id="1728719659">
      <w:bodyDiv w:val="1"/>
      <w:marLeft w:val="0"/>
      <w:marRight w:val="0"/>
      <w:marTop w:val="0"/>
      <w:marBottom w:val="0"/>
      <w:divBdr>
        <w:top w:val="none" w:sz="0" w:space="0" w:color="auto"/>
        <w:left w:val="none" w:sz="0" w:space="0" w:color="auto"/>
        <w:bottom w:val="none" w:sz="0" w:space="0" w:color="auto"/>
        <w:right w:val="none" w:sz="0" w:space="0" w:color="auto"/>
      </w:divBdr>
    </w:div>
    <w:div w:id="1743140914">
      <w:bodyDiv w:val="1"/>
      <w:marLeft w:val="0"/>
      <w:marRight w:val="0"/>
      <w:marTop w:val="0"/>
      <w:marBottom w:val="0"/>
      <w:divBdr>
        <w:top w:val="none" w:sz="0" w:space="0" w:color="auto"/>
        <w:left w:val="none" w:sz="0" w:space="0" w:color="auto"/>
        <w:bottom w:val="none" w:sz="0" w:space="0" w:color="auto"/>
        <w:right w:val="none" w:sz="0" w:space="0" w:color="auto"/>
      </w:divBdr>
    </w:div>
    <w:div w:id="1750535463">
      <w:bodyDiv w:val="1"/>
      <w:marLeft w:val="0"/>
      <w:marRight w:val="0"/>
      <w:marTop w:val="0"/>
      <w:marBottom w:val="0"/>
      <w:divBdr>
        <w:top w:val="none" w:sz="0" w:space="0" w:color="auto"/>
        <w:left w:val="none" w:sz="0" w:space="0" w:color="auto"/>
        <w:bottom w:val="none" w:sz="0" w:space="0" w:color="auto"/>
        <w:right w:val="none" w:sz="0" w:space="0" w:color="auto"/>
      </w:divBdr>
      <w:divsChild>
        <w:div w:id="1596865659">
          <w:marLeft w:val="0"/>
          <w:marRight w:val="0"/>
          <w:marTop w:val="0"/>
          <w:marBottom w:val="0"/>
          <w:divBdr>
            <w:top w:val="none" w:sz="0" w:space="0" w:color="auto"/>
            <w:left w:val="none" w:sz="0" w:space="0" w:color="auto"/>
            <w:bottom w:val="none" w:sz="0" w:space="0" w:color="auto"/>
            <w:right w:val="none" w:sz="0" w:space="0" w:color="auto"/>
          </w:divBdr>
        </w:div>
        <w:div w:id="1259413839">
          <w:marLeft w:val="0"/>
          <w:marRight w:val="0"/>
          <w:marTop w:val="0"/>
          <w:marBottom w:val="0"/>
          <w:divBdr>
            <w:top w:val="none" w:sz="0" w:space="0" w:color="auto"/>
            <w:left w:val="none" w:sz="0" w:space="0" w:color="auto"/>
            <w:bottom w:val="none" w:sz="0" w:space="0" w:color="auto"/>
            <w:right w:val="none" w:sz="0" w:space="0" w:color="auto"/>
          </w:divBdr>
          <w:divsChild>
            <w:div w:id="1495536775">
              <w:marLeft w:val="0"/>
              <w:marRight w:val="0"/>
              <w:marTop w:val="0"/>
              <w:marBottom w:val="0"/>
              <w:divBdr>
                <w:top w:val="none" w:sz="0" w:space="0" w:color="auto"/>
                <w:left w:val="none" w:sz="0" w:space="0" w:color="auto"/>
                <w:bottom w:val="none" w:sz="0" w:space="0" w:color="auto"/>
                <w:right w:val="none" w:sz="0" w:space="0" w:color="auto"/>
              </w:divBdr>
            </w:div>
            <w:div w:id="1330133131">
              <w:marLeft w:val="0"/>
              <w:marRight w:val="0"/>
              <w:marTop w:val="0"/>
              <w:marBottom w:val="0"/>
              <w:divBdr>
                <w:top w:val="none" w:sz="0" w:space="0" w:color="auto"/>
                <w:left w:val="none" w:sz="0" w:space="0" w:color="auto"/>
                <w:bottom w:val="none" w:sz="0" w:space="0" w:color="auto"/>
                <w:right w:val="none" w:sz="0" w:space="0" w:color="auto"/>
              </w:divBdr>
              <w:divsChild>
                <w:div w:id="1191453497">
                  <w:marLeft w:val="0"/>
                  <w:marRight w:val="0"/>
                  <w:marTop w:val="0"/>
                  <w:marBottom w:val="0"/>
                  <w:divBdr>
                    <w:top w:val="none" w:sz="0" w:space="0" w:color="auto"/>
                    <w:left w:val="none" w:sz="0" w:space="0" w:color="auto"/>
                    <w:bottom w:val="none" w:sz="0" w:space="0" w:color="auto"/>
                    <w:right w:val="none" w:sz="0" w:space="0" w:color="auto"/>
                  </w:divBdr>
                  <w:divsChild>
                    <w:div w:id="988168211">
                      <w:marLeft w:val="0"/>
                      <w:marRight w:val="0"/>
                      <w:marTop w:val="0"/>
                      <w:marBottom w:val="0"/>
                      <w:divBdr>
                        <w:top w:val="none" w:sz="0" w:space="0" w:color="auto"/>
                        <w:left w:val="none" w:sz="0" w:space="0" w:color="auto"/>
                        <w:bottom w:val="none" w:sz="0" w:space="0" w:color="auto"/>
                        <w:right w:val="none" w:sz="0" w:space="0" w:color="auto"/>
                      </w:divBdr>
                      <w:divsChild>
                        <w:div w:id="126877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5204410">
      <w:bodyDiv w:val="1"/>
      <w:marLeft w:val="0"/>
      <w:marRight w:val="0"/>
      <w:marTop w:val="0"/>
      <w:marBottom w:val="0"/>
      <w:divBdr>
        <w:top w:val="none" w:sz="0" w:space="0" w:color="auto"/>
        <w:left w:val="none" w:sz="0" w:space="0" w:color="auto"/>
        <w:bottom w:val="none" w:sz="0" w:space="0" w:color="auto"/>
        <w:right w:val="none" w:sz="0" w:space="0" w:color="auto"/>
      </w:divBdr>
    </w:div>
    <w:div w:id="1755276801">
      <w:bodyDiv w:val="1"/>
      <w:marLeft w:val="0"/>
      <w:marRight w:val="0"/>
      <w:marTop w:val="0"/>
      <w:marBottom w:val="0"/>
      <w:divBdr>
        <w:top w:val="none" w:sz="0" w:space="0" w:color="auto"/>
        <w:left w:val="none" w:sz="0" w:space="0" w:color="auto"/>
        <w:bottom w:val="none" w:sz="0" w:space="0" w:color="auto"/>
        <w:right w:val="none" w:sz="0" w:space="0" w:color="auto"/>
      </w:divBdr>
    </w:div>
    <w:div w:id="1760716744">
      <w:bodyDiv w:val="1"/>
      <w:marLeft w:val="0"/>
      <w:marRight w:val="0"/>
      <w:marTop w:val="0"/>
      <w:marBottom w:val="0"/>
      <w:divBdr>
        <w:top w:val="none" w:sz="0" w:space="0" w:color="auto"/>
        <w:left w:val="none" w:sz="0" w:space="0" w:color="auto"/>
        <w:bottom w:val="none" w:sz="0" w:space="0" w:color="auto"/>
        <w:right w:val="none" w:sz="0" w:space="0" w:color="auto"/>
      </w:divBdr>
    </w:div>
    <w:div w:id="1762294272">
      <w:bodyDiv w:val="1"/>
      <w:marLeft w:val="0"/>
      <w:marRight w:val="0"/>
      <w:marTop w:val="0"/>
      <w:marBottom w:val="0"/>
      <w:divBdr>
        <w:top w:val="none" w:sz="0" w:space="0" w:color="auto"/>
        <w:left w:val="none" w:sz="0" w:space="0" w:color="auto"/>
        <w:bottom w:val="none" w:sz="0" w:space="0" w:color="auto"/>
        <w:right w:val="none" w:sz="0" w:space="0" w:color="auto"/>
      </w:divBdr>
    </w:div>
    <w:div w:id="1764062322">
      <w:bodyDiv w:val="1"/>
      <w:marLeft w:val="0"/>
      <w:marRight w:val="0"/>
      <w:marTop w:val="0"/>
      <w:marBottom w:val="0"/>
      <w:divBdr>
        <w:top w:val="none" w:sz="0" w:space="0" w:color="auto"/>
        <w:left w:val="none" w:sz="0" w:space="0" w:color="auto"/>
        <w:bottom w:val="none" w:sz="0" w:space="0" w:color="auto"/>
        <w:right w:val="none" w:sz="0" w:space="0" w:color="auto"/>
      </w:divBdr>
    </w:div>
    <w:div w:id="1772506722">
      <w:bodyDiv w:val="1"/>
      <w:marLeft w:val="0"/>
      <w:marRight w:val="0"/>
      <w:marTop w:val="0"/>
      <w:marBottom w:val="0"/>
      <w:divBdr>
        <w:top w:val="none" w:sz="0" w:space="0" w:color="auto"/>
        <w:left w:val="none" w:sz="0" w:space="0" w:color="auto"/>
        <w:bottom w:val="none" w:sz="0" w:space="0" w:color="auto"/>
        <w:right w:val="none" w:sz="0" w:space="0" w:color="auto"/>
      </w:divBdr>
    </w:div>
    <w:div w:id="1784301288">
      <w:bodyDiv w:val="1"/>
      <w:marLeft w:val="0"/>
      <w:marRight w:val="0"/>
      <w:marTop w:val="0"/>
      <w:marBottom w:val="0"/>
      <w:divBdr>
        <w:top w:val="none" w:sz="0" w:space="0" w:color="auto"/>
        <w:left w:val="none" w:sz="0" w:space="0" w:color="auto"/>
        <w:bottom w:val="none" w:sz="0" w:space="0" w:color="auto"/>
        <w:right w:val="none" w:sz="0" w:space="0" w:color="auto"/>
      </w:divBdr>
    </w:div>
    <w:div w:id="1787652652">
      <w:bodyDiv w:val="1"/>
      <w:marLeft w:val="0"/>
      <w:marRight w:val="0"/>
      <w:marTop w:val="0"/>
      <w:marBottom w:val="0"/>
      <w:divBdr>
        <w:top w:val="none" w:sz="0" w:space="0" w:color="auto"/>
        <w:left w:val="none" w:sz="0" w:space="0" w:color="auto"/>
        <w:bottom w:val="none" w:sz="0" w:space="0" w:color="auto"/>
        <w:right w:val="none" w:sz="0" w:space="0" w:color="auto"/>
      </w:divBdr>
    </w:div>
    <w:div w:id="1788545595">
      <w:bodyDiv w:val="1"/>
      <w:marLeft w:val="0"/>
      <w:marRight w:val="0"/>
      <w:marTop w:val="0"/>
      <w:marBottom w:val="0"/>
      <w:divBdr>
        <w:top w:val="none" w:sz="0" w:space="0" w:color="auto"/>
        <w:left w:val="none" w:sz="0" w:space="0" w:color="auto"/>
        <w:bottom w:val="none" w:sz="0" w:space="0" w:color="auto"/>
        <w:right w:val="none" w:sz="0" w:space="0" w:color="auto"/>
      </w:divBdr>
    </w:div>
    <w:div w:id="1797021666">
      <w:bodyDiv w:val="1"/>
      <w:marLeft w:val="0"/>
      <w:marRight w:val="0"/>
      <w:marTop w:val="0"/>
      <w:marBottom w:val="0"/>
      <w:divBdr>
        <w:top w:val="none" w:sz="0" w:space="0" w:color="auto"/>
        <w:left w:val="none" w:sz="0" w:space="0" w:color="auto"/>
        <w:bottom w:val="none" w:sz="0" w:space="0" w:color="auto"/>
        <w:right w:val="none" w:sz="0" w:space="0" w:color="auto"/>
      </w:divBdr>
    </w:div>
    <w:div w:id="1797329873">
      <w:bodyDiv w:val="1"/>
      <w:marLeft w:val="0"/>
      <w:marRight w:val="0"/>
      <w:marTop w:val="0"/>
      <w:marBottom w:val="0"/>
      <w:divBdr>
        <w:top w:val="none" w:sz="0" w:space="0" w:color="auto"/>
        <w:left w:val="none" w:sz="0" w:space="0" w:color="auto"/>
        <w:bottom w:val="none" w:sz="0" w:space="0" w:color="auto"/>
        <w:right w:val="none" w:sz="0" w:space="0" w:color="auto"/>
      </w:divBdr>
    </w:div>
    <w:div w:id="1803384927">
      <w:bodyDiv w:val="1"/>
      <w:marLeft w:val="0"/>
      <w:marRight w:val="0"/>
      <w:marTop w:val="0"/>
      <w:marBottom w:val="0"/>
      <w:divBdr>
        <w:top w:val="none" w:sz="0" w:space="0" w:color="auto"/>
        <w:left w:val="none" w:sz="0" w:space="0" w:color="auto"/>
        <w:bottom w:val="none" w:sz="0" w:space="0" w:color="auto"/>
        <w:right w:val="none" w:sz="0" w:space="0" w:color="auto"/>
      </w:divBdr>
    </w:div>
    <w:div w:id="1807315174">
      <w:bodyDiv w:val="1"/>
      <w:marLeft w:val="0"/>
      <w:marRight w:val="0"/>
      <w:marTop w:val="0"/>
      <w:marBottom w:val="0"/>
      <w:divBdr>
        <w:top w:val="none" w:sz="0" w:space="0" w:color="auto"/>
        <w:left w:val="none" w:sz="0" w:space="0" w:color="auto"/>
        <w:bottom w:val="none" w:sz="0" w:space="0" w:color="auto"/>
        <w:right w:val="none" w:sz="0" w:space="0" w:color="auto"/>
      </w:divBdr>
    </w:div>
    <w:div w:id="1808207803">
      <w:bodyDiv w:val="1"/>
      <w:marLeft w:val="0"/>
      <w:marRight w:val="0"/>
      <w:marTop w:val="0"/>
      <w:marBottom w:val="0"/>
      <w:divBdr>
        <w:top w:val="none" w:sz="0" w:space="0" w:color="auto"/>
        <w:left w:val="none" w:sz="0" w:space="0" w:color="auto"/>
        <w:bottom w:val="none" w:sz="0" w:space="0" w:color="auto"/>
        <w:right w:val="none" w:sz="0" w:space="0" w:color="auto"/>
      </w:divBdr>
    </w:div>
    <w:div w:id="1820801384">
      <w:bodyDiv w:val="1"/>
      <w:marLeft w:val="0"/>
      <w:marRight w:val="0"/>
      <w:marTop w:val="0"/>
      <w:marBottom w:val="0"/>
      <w:divBdr>
        <w:top w:val="none" w:sz="0" w:space="0" w:color="auto"/>
        <w:left w:val="none" w:sz="0" w:space="0" w:color="auto"/>
        <w:bottom w:val="none" w:sz="0" w:space="0" w:color="auto"/>
        <w:right w:val="none" w:sz="0" w:space="0" w:color="auto"/>
      </w:divBdr>
      <w:divsChild>
        <w:div w:id="1108115421">
          <w:marLeft w:val="778"/>
          <w:marRight w:val="0"/>
          <w:marTop w:val="0"/>
          <w:marBottom w:val="0"/>
          <w:divBdr>
            <w:top w:val="none" w:sz="0" w:space="0" w:color="auto"/>
            <w:left w:val="none" w:sz="0" w:space="0" w:color="auto"/>
            <w:bottom w:val="none" w:sz="0" w:space="0" w:color="auto"/>
            <w:right w:val="none" w:sz="0" w:space="0" w:color="auto"/>
          </w:divBdr>
        </w:div>
      </w:divsChild>
    </w:div>
    <w:div w:id="1821848157">
      <w:bodyDiv w:val="1"/>
      <w:marLeft w:val="0"/>
      <w:marRight w:val="0"/>
      <w:marTop w:val="0"/>
      <w:marBottom w:val="0"/>
      <w:divBdr>
        <w:top w:val="none" w:sz="0" w:space="0" w:color="auto"/>
        <w:left w:val="none" w:sz="0" w:space="0" w:color="auto"/>
        <w:bottom w:val="none" w:sz="0" w:space="0" w:color="auto"/>
        <w:right w:val="none" w:sz="0" w:space="0" w:color="auto"/>
      </w:divBdr>
    </w:div>
    <w:div w:id="1822111638">
      <w:bodyDiv w:val="1"/>
      <w:marLeft w:val="0"/>
      <w:marRight w:val="0"/>
      <w:marTop w:val="0"/>
      <w:marBottom w:val="0"/>
      <w:divBdr>
        <w:top w:val="none" w:sz="0" w:space="0" w:color="auto"/>
        <w:left w:val="none" w:sz="0" w:space="0" w:color="auto"/>
        <w:bottom w:val="none" w:sz="0" w:space="0" w:color="auto"/>
        <w:right w:val="none" w:sz="0" w:space="0" w:color="auto"/>
      </w:divBdr>
    </w:div>
    <w:div w:id="1822962116">
      <w:bodyDiv w:val="1"/>
      <w:marLeft w:val="0"/>
      <w:marRight w:val="0"/>
      <w:marTop w:val="0"/>
      <w:marBottom w:val="0"/>
      <w:divBdr>
        <w:top w:val="none" w:sz="0" w:space="0" w:color="auto"/>
        <w:left w:val="none" w:sz="0" w:space="0" w:color="auto"/>
        <w:bottom w:val="none" w:sz="0" w:space="0" w:color="auto"/>
        <w:right w:val="none" w:sz="0" w:space="0" w:color="auto"/>
      </w:divBdr>
    </w:div>
    <w:div w:id="1826358348">
      <w:bodyDiv w:val="1"/>
      <w:marLeft w:val="0"/>
      <w:marRight w:val="0"/>
      <w:marTop w:val="0"/>
      <w:marBottom w:val="0"/>
      <w:divBdr>
        <w:top w:val="none" w:sz="0" w:space="0" w:color="auto"/>
        <w:left w:val="none" w:sz="0" w:space="0" w:color="auto"/>
        <w:bottom w:val="none" w:sz="0" w:space="0" w:color="auto"/>
        <w:right w:val="none" w:sz="0" w:space="0" w:color="auto"/>
      </w:divBdr>
    </w:div>
    <w:div w:id="1826387574">
      <w:bodyDiv w:val="1"/>
      <w:marLeft w:val="0"/>
      <w:marRight w:val="0"/>
      <w:marTop w:val="0"/>
      <w:marBottom w:val="0"/>
      <w:divBdr>
        <w:top w:val="none" w:sz="0" w:space="0" w:color="auto"/>
        <w:left w:val="none" w:sz="0" w:space="0" w:color="auto"/>
        <w:bottom w:val="none" w:sz="0" w:space="0" w:color="auto"/>
        <w:right w:val="none" w:sz="0" w:space="0" w:color="auto"/>
      </w:divBdr>
      <w:divsChild>
        <w:div w:id="180706490">
          <w:marLeft w:val="0"/>
          <w:marRight w:val="0"/>
          <w:marTop w:val="0"/>
          <w:marBottom w:val="0"/>
          <w:divBdr>
            <w:top w:val="none" w:sz="0" w:space="0" w:color="auto"/>
            <w:left w:val="none" w:sz="0" w:space="0" w:color="auto"/>
            <w:bottom w:val="none" w:sz="0" w:space="0" w:color="auto"/>
            <w:right w:val="none" w:sz="0" w:space="0" w:color="auto"/>
          </w:divBdr>
          <w:divsChild>
            <w:div w:id="1716584870">
              <w:marLeft w:val="0"/>
              <w:marRight w:val="0"/>
              <w:marTop w:val="0"/>
              <w:marBottom w:val="0"/>
              <w:divBdr>
                <w:top w:val="none" w:sz="0" w:space="0" w:color="auto"/>
                <w:left w:val="none" w:sz="0" w:space="0" w:color="auto"/>
                <w:bottom w:val="none" w:sz="0" w:space="0" w:color="auto"/>
                <w:right w:val="none" w:sz="0" w:space="0" w:color="auto"/>
              </w:divBdr>
            </w:div>
            <w:div w:id="499662629">
              <w:marLeft w:val="0"/>
              <w:marRight w:val="0"/>
              <w:marTop w:val="0"/>
              <w:marBottom w:val="0"/>
              <w:divBdr>
                <w:top w:val="none" w:sz="0" w:space="0" w:color="auto"/>
                <w:left w:val="none" w:sz="0" w:space="0" w:color="auto"/>
                <w:bottom w:val="none" w:sz="0" w:space="0" w:color="auto"/>
                <w:right w:val="none" w:sz="0" w:space="0" w:color="auto"/>
              </w:divBdr>
              <w:divsChild>
                <w:div w:id="1394810302">
                  <w:marLeft w:val="0"/>
                  <w:marRight w:val="0"/>
                  <w:marTop w:val="0"/>
                  <w:marBottom w:val="0"/>
                  <w:divBdr>
                    <w:top w:val="none" w:sz="0" w:space="0" w:color="auto"/>
                    <w:left w:val="none" w:sz="0" w:space="0" w:color="auto"/>
                    <w:bottom w:val="none" w:sz="0" w:space="0" w:color="auto"/>
                    <w:right w:val="none" w:sz="0" w:space="0" w:color="auto"/>
                  </w:divBdr>
                  <w:divsChild>
                    <w:div w:id="125921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398943">
      <w:bodyDiv w:val="1"/>
      <w:marLeft w:val="0"/>
      <w:marRight w:val="0"/>
      <w:marTop w:val="0"/>
      <w:marBottom w:val="0"/>
      <w:divBdr>
        <w:top w:val="none" w:sz="0" w:space="0" w:color="auto"/>
        <w:left w:val="none" w:sz="0" w:space="0" w:color="auto"/>
        <w:bottom w:val="none" w:sz="0" w:space="0" w:color="auto"/>
        <w:right w:val="none" w:sz="0" w:space="0" w:color="auto"/>
      </w:divBdr>
    </w:div>
    <w:div w:id="1851750397">
      <w:bodyDiv w:val="1"/>
      <w:marLeft w:val="0"/>
      <w:marRight w:val="0"/>
      <w:marTop w:val="0"/>
      <w:marBottom w:val="0"/>
      <w:divBdr>
        <w:top w:val="none" w:sz="0" w:space="0" w:color="auto"/>
        <w:left w:val="none" w:sz="0" w:space="0" w:color="auto"/>
        <w:bottom w:val="none" w:sz="0" w:space="0" w:color="auto"/>
        <w:right w:val="none" w:sz="0" w:space="0" w:color="auto"/>
      </w:divBdr>
    </w:div>
    <w:div w:id="1856454207">
      <w:bodyDiv w:val="1"/>
      <w:marLeft w:val="0"/>
      <w:marRight w:val="0"/>
      <w:marTop w:val="0"/>
      <w:marBottom w:val="0"/>
      <w:divBdr>
        <w:top w:val="none" w:sz="0" w:space="0" w:color="auto"/>
        <w:left w:val="none" w:sz="0" w:space="0" w:color="auto"/>
        <w:bottom w:val="none" w:sz="0" w:space="0" w:color="auto"/>
        <w:right w:val="none" w:sz="0" w:space="0" w:color="auto"/>
      </w:divBdr>
    </w:div>
    <w:div w:id="1864243315">
      <w:bodyDiv w:val="1"/>
      <w:marLeft w:val="0"/>
      <w:marRight w:val="0"/>
      <w:marTop w:val="0"/>
      <w:marBottom w:val="0"/>
      <w:divBdr>
        <w:top w:val="none" w:sz="0" w:space="0" w:color="auto"/>
        <w:left w:val="none" w:sz="0" w:space="0" w:color="auto"/>
        <w:bottom w:val="none" w:sz="0" w:space="0" w:color="auto"/>
        <w:right w:val="none" w:sz="0" w:space="0" w:color="auto"/>
      </w:divBdr>
    </w:div>
    <w:div w:id="1865092785">
      <w:bodyDiv w:val="1"/>
      <w:marLeft w:val="0"/>
      <w:marRight w:val="0"/>
      <w:marTop w:val="0"/>
      <w:marBottom w:val="0"/>
      <w:divBdr>
        <w:top w:val="none" w:sz="0" w:space="0" w:color="auto"/>
        <w:left w:val="none" w:sz="0" w:space="0" w:color="auto"/>
        <w:bottom w:val="none" w:sz="0" w:space="0" w:color="auto"/>
        <w:right w:val="none" w:sz="0" w:space="0" w:color="auto"/>
      </w:divBdr>
    </w:div>
    <w:div w:id="1868179116">
      <w:bodyDiv w:val="1"/>
      <w:marLeft w:val="0"/>
      <w:marRight w:val="0"/>
      <w:marTop w:val="0"/>
      <w:marBottom w:val="0"/>
      <w:divBdr>
        <w:top w:val="none" w:sz="0" w:space="0" w:color="auto"/>
        <w:left w:val="none" w:sz="0" w:space="0" w:color="auto"/>
        <w:bottom w:val="none" w:sz="0" w:space="0" w:color="auto"/>
        <w:right w:val="none" w:sz="0" w:space="0" w:color="auto"/>
      </w:divBdr>
    </w:div>
    <w:div w:id="1870412213">
      <w:bodyDiv w:val="1"/>
      <w:marLeft w:val="0"/>
      <w:marRight w:val="0"/>
      <w:marTop w:val="0"/>
      <w:marBottom w:val="0"/>
      <w:divBdr>
        <w:top w:val="none" w:sz="0" w:space="0" w:color="auto"/>
        <w:left w:val="none" w:sz="0" w:space="0" w:color="auto"/>
        <w:bottom w:val="none" w:sz="0" w:space="0" w:color="auto"/>
        <w:right w:val="none" w:sz="0" w:space="0" w:color="auto"/>
      </w:divBdr>
    </w:div>
    <w:div w:id="1887132554">
      <w:bodyDiv w:val="1"/>
      <w:marLeft w:val="0"/>
      <w:marRight w:val="0"/>
      <w:marTop w:val="0"/>
      <w:marBottom w:val="0"/>
      <w:divBdr>
        <w:top w:val="none" w:sz="0" w:space="0" w:color="auto"/>
        <w:left w:val="none" w:sz="0" w:space="0" w:color="auto"/>
        <w:bottom w:val="none" w:sz="0" w:space="0" w:color="auto"/>
        <w:right w:val="none" w:sz="0" w:space="0" w:color="auto"/>
      </w:divBdr>
    </w:div>
    <w:div w:id="1896232329">
      <w:bodyDiv w:val="1"/>
      <w:marLeft w:val="0"/>
      <w:marRight w:val="0"/>
      <w:marTop w:val="0"/>
      <w:marBottom w:val="0"/>
      <w:divBdr>
        <w:top w:val="none" w:sz="0" w:space="0" w:color="auto"/>
        <w:left w:val="none" w:sz="0" w:space="0" w:color="auto"/>
        <w:bottom w:val="none" w:sz="0" w:space="0" w:color="auto"/>
        <w:right w:val="none" w:sz="0" w:space="0" w:color="auto"/>
      </w:divBdr>
    </w:div>
    <w:div w:id="1928535831">
      <w:bodyDiv w:val="1"/>
      <w:marLeft w:val="0"/>
      <w:marRight w:val="0"/>
      <w:marTop w:val="0"/>
      <w:marBottom w:val="0"/>
      <w:divBdr>
        <w:top w:val="none" w:sz="0" w:space="0" w:color="auto"/>
        <w:left w:val="none" w:sz="0" w:space="0" w:color="auto"/>
        <w:bottom w:val="none" w:sz="0" w:space="0" w:color="auto"/>
        <w:right w:val="none" w:sz="0" w:space="0" w:color="auto"/>
      </w:divBdr>
    </w:div>
    <w:div w:id="1948540147">
      <w:bodyDiv w:val="1"/>
      <w:marLeft w:val="0"/>
      <w:marRight w:val="0"/>
      <w:marTop w:val="0"/>
      <w:marBottom w:val="0"/>
      <w:divBdr>
        <w:top w:val="none" w:sz="0" w:space="0" w:color="auto"/>
        <w:left w:val="none" w:sz="0" w:space="0" w:color="auto"/>
        <w:bottom w:val="none" w:sz="0" w:space="0" w:color="auto"/>
        <w:right w:val="none" w:sz="0" w:space="0" w:color="auto"/>
      </w:divBdr>
    </w:div>
    <w:div w:id="1966888903">
      <w:bodyDiv w:val="1"/>
      <w:marLeft w:val="0"/>
      <w:marRight w:val="0"/>
      <w:marTop w:val="0"/>
      <w:marBottom w:val="0"/>
      <w:divBdr>
        <w:top w:val="none" w:sz="0" w:space="0" w:color="auto"/>
        <w:left w:val="none" w:sz="0" w:space="0" w:color="auto"/>
        <w:bottom w:val="none" w:sz="0" w:space="0" w:color="auto"/>
        <w:right w:val="none" w:sz="0" w:space="0" w:color="auto"/>
      </w:divBdr>
    </w:div>
    <w:div w:id="1970357021">
      <w:bodyDiv w:val="1"/>
      <w:marLeft w:val="0"/>
      <w:marRight w:val="0"/>
      <w:marTop w:val="0"/>
      <w:marBottom w:val="0"/>
      <w:divBdr>
        <w:top w:val="none" w:sz="0" w:space="0" w:color="auto"/>
        <w:left w:val="none" w:sz="0" w:space="0" w:color="auto"/>
        <w:bottom w:val="none" w:sz="0" w:space="0" w:color="auto"/>
        <w:right w:val="none" w:sz="0" w:space="0" w:color="auto"/>
      </w:divBdr>
    </w:div>
    <w:div w:id="1979988548">
      <w:bodyDiv w:val="1"/>
      <w:marLeft w:val="0"/>
      <w:marRight w:val="0"/>
      <w:marTop w:val="0"/>
      <w:marBottom w:val="0"/>
      <w:divBdr>
        <w:top w:val="none" w:sz="0" w:space="0" w:color="auto"/>
        <w:left w:val="none" w:sz="0" w:space="0" w:color="auto"/>
        <w:bottom w:val="none" w:sz="0" w:space="0" w:color="auto"/>
        <w:right w:val="none" w:sz="0" w:space="0" w:color="auto"/>
      </w:divBdr>
    </w:div>
    <w:div w:id="1986472877">
      <w:bodyDiv w:val="1"/>
      <w:marLeft w:val="0"/>
      <w:marRight w:val="0"/>
      <w:marTop w:val="0"/>
      <w:marBottom w:val="0"/>
      <w:divBdr>
        <w:top w:val="none" w:sz="0" w:space="0" w:color="auto"/>
        <w:left w:val="none" w:sz="0" w:space="0" w:color="auto"/>
        <w:bottom w:val="none" w:sz="0" w:space="0" w:color="auto"/>
        <w:right w:val="none" w:sz="0" w:space="0" w:color="auto"/>
      </w:divBdr>
    </w:div>
    <w:div w:id="1993558584">
      <w:bodyDiv w:val="1"/>
      <w:marLeft w:val="0"/>
      <w:marRight w:val="0"/>
      <w:marTop w:val="0"/>
      <w:marBottom w:val="0"/>
      <w:divBdr>
        <w:top w:val="none" w:sz="0" w:space="0" w:color="auto"/>
        <w:left w:val="none" w:sz="0" w:space="0" w:color="auto"/>
        <w:bottom w:val="none" w:sz="0" w:space="0" w:color="auto"/>
        <w:right w:val="none" w:sz="0" w:space="0" w:color="auto"/>
      </w:divBdr>
    </w:div>
    <w:div w:id="2007784868">
      <w:bodyDiv w:val="1"/>
      <w:marLeft w:val="0"/>
      <w:marRight w:val="0"/>
      <w:marTop w:val="0"/>
      <w:marBottom w:val="0"/>
      <w:divBdr>
        <w:top w:val="none" w:sz="0" w:space="0" w:color="auto"/>
        <w:left w:val="none" w:sz="0" w:space="0" w:color="auto"/>
        <w:bottom w:val="none" w:sz="0" w:space="0" w:color="auto"/>
        <w:right w:val="none" w:sz="0" w:space="0" w:color="auto"/>
      </w:divBdr>
    </w:div>
    <w:div w:id="2025134384">
      <w:bodyDiv w:val="1"/>
      <w:marLeft w:val="0"/>
      <w:marRight w:val="0"/>
      <w:marTop w:val="0"/>
      <w:marBottom w:val="0"/>
      <w:divBdr>
        <w:top w:val="none" w:sz="0" w:space="0" w:color="auto"/>
        <w:left w:val="none" w:sz="0" w:space="0" w:color="auto"/>
        <w:bottom w:val="none" w:sz="0" w:space="0" w:color="auto"/>
        <w:right w:val="none" w:sz="0" w:space="0" w:color="auto"/>
      </w:divBdr>
    </w:div>
    <w:div w:id="2029138494">
      <w:bodyDiv w:val="1"/>
      <w:marLeft w:val="0"/>
      <w:marRight w:val="0"/>
      <w:marTop w:val="0"/>
      <w:marBottom w:val="0"/>
      <w:divBdr>
        <w:top w:val="none" w:sz="0" w:space="0" w:color="auto"/>
        <w:left w:val="none" w:sz="0" w:space="0" w:color="auto"/>
        <w:bottom w:val="none" w:sz="0" w:space="0" w:color="auto"/>
        <w:right w:val="none" w:sz="0" w:space="0" w:color="auto"/>
      </w:divBdr>
    </w:div>
    <w:div w:id="2029141460">
      <w:bodyDiv w:val="1"/>
      <w:marLeft w:val="0"/>
      <w:marRight w:val="0"/>
      <w:marTop w:val="0"/>
      <w:marBottom w:val="0"/>
      <w:divBdr>
        <w:top w:val="none" w:sz="0" w:space="0" w:color="auto"/>
        <w:left w:val="none" w:sz="0" w:space="0" w:color="auto"/>
        <w:bottom w:val="none" w:sz="0" w:space="0" w:color="auto"/>
        <w:right w:val="none" w:sz="0" w:space="0" w:color="auto"/>
      </w:divBdr>
    </w:div>
    <w:div w:id="2050762717">
      <w:bodyDiv w:val="1"/>
      <w:marLeft w:val="0"/>
      <w:marRight w:val="0"/>
      <w:marTop w:val="0"/>
      <w:marBottom w:val="0"/>
      <w:divBdr>
        <w:top w:val="none" w:sz="0" w:space="0" w:color="auto"/>
        <w:left w:val="none" w:sz="0" w:space="0" w:color="auto"/>
        <w:bottom w:val="none" w:sz="0" w:space="0" w:color="auto"/>
        <w:right w:val="none" w:sz="0" w:space="0" w:color="auto"/>
      </w:divBdr>
      <w:divsChild>
        <w:div w:id="1763984589">
          <w:marLeft w:val="691"/>
          <w:marRight w:val="0"/>
          <w:marTop w:val="0"/>
          <w:marBottom w:val="0"/>
          <w:divBdr>
            <w:top w:val="none" w:sz="0" w:space="0" w:color="auto"/>
            <w:left w:val="none" w:sz="0" w:space="0" w:color="auto"/>
            <w:bottom w:val="none" w:sz="0" w:space="0" w:color="auto"/>
            <w:right w:val="none" w:sz="0" w:space="0" w:color="auto"/>
          </w:divBdr>
        </w:div>
      </w:divsChild>
    </w:div>
    <w:div w:id="2058427305">
      <w:bodyDiv w:val="1"/>
      <w:marLeft w:val="0"/>
      <w:marRight w:val="0"/>
      <w:marTop w:val="0"/>
      <w:marBottom w:val="0"/>
      <w:divBdr>
        <w:top w:val="none" w:sz="0" w:space="0" w:color="auto"/>
        <w:left w:val="none" w:sz="0" w:space="0" w:color="auto"/>
        <w:bottom w:val="none" w:sz="0" w:space="0" w:color="auto"/>
        <w:right w:val="none" w:sz="0" w:space="0" w:color="auto"/>
      </w:divBdr>
    </w:div>
    <w:div w:id="2059745004">
      <w:bodyDiv w:val="1"/>
      <w:marLeft w:val="0"/>
      <w:marRight w:val="0"/>
      <w:marTop w:val="0"/>
      <w:marBottom w:val="0"/>
      <w:divBdr>
        <w:top w:val="none" w:sz="0" w:space="0" w:color="auto"/>
        <w:left w:val="none" w:sz="0" w:space="0" w:color="auto"/>
        <w:bottom w:val="none" w:sz="0" w:space="0" w:color="auto"/>
        <w:right w:val="none" w:sz="0" w:space="0" w:color="auto"/>
      </w:divBdr>
    </w:div>
    <w:div w:id="2067412161">
      <w:bodyDiv w:val="1"/>
      <w:marLeft w:val="0"/>
      <w:marRight w:val="0"/>
      <w:marTop w:val="0"/>
      <w:marBottom w:val="0"/>
      <w:divBdr>
        <w:top w:val="none" w:sz="0" w:space="0" w:color="auto"/>
        <w:left w:val="none" w:sz="0" w:space="0" w:color="auto"/>
        <w:bottom w:val="none" w:sz="0" w:space="0" w:color="auto"/>
        <w:right w:val="none" w:sz="0" w:space="0" w:color="auto"/>
      </w:divBdr>
    </w:div>
    <w:div w:id="2075858041">
      <w:bodyDiv w:val="1"/>
      <w:marLeft w:val="0"/>
      <w:marRight w:val="0"/>
      <w:marTop w:val="0"/>
      <w:marBottom w:val="0"/>
      <w:divBdr>
        <w:top w:val="none" w:sz="0" w:space="0" w:color="auto"/>
        <w:left w:val="none" w:sz="0" w:space="0" w:color="auto"/>
        <w:bottom w:val="none" w:sz="0" w:space="0" w:color="auto"/>
        <w:right w:val="none" w:sz="0" w:space="0" w:color="auto"/>
      </w:divBdr>
    </w:div>
    <w:div w:id="2081555759">
      <w:bodyDiv w:val="1"/>
      <w:marLeft w:val="0"/>
      <w:marRight w:val="0"/>
      <w:marTop w:val="0"/>
      <w:marBottom w:val="0"/>
      <w:divBdr>
        <w:top w:val="none" w:sz="0" w:space="0" w:color="auto"/>
        <w:left w:val="none" w:sz="0" w:space="0" w:color="auto"/>
        <w:bottom w:val="none" w:sz="0" w:space="0" w:color="auto"/>
        <w:right w:val="none" w:sz="0" w:space="0" w:color="auto"/>
      </w:divBdr>
    </w:div>
    <w:div w:id="2082605673">
      <w:bodyDiv w:val="1"/>
      <w:marLeft w:val="0"/>
      <w:marRight w:val="0"/>
      <w:marTop w:val="0"/>
      <w:marBottom w:val="0"/>
      <w:divBdr>
        <w:top w:val="none" w:sz="0" w:space="0" w:color="auto"/>
        <w:left w:val="none" w:sz="0" w:space="0" w:color="auto"/>
        <w:bottom w:val="none" w:sz="0" w:space="0" w:color="auto"/>
        <w:right w:val="none" w:sz="0" w:space="0" w:color="auto"/>
      </w:divBdr>
    </w:div>
    <w:div w:id="2088265090">
      <w:bodyDiv w:val="1"/>
      <w:marLeft w:val="0"/>
      <w:marRight w:val="0"/>
      <w:marTop w:val="0"/>
      <w:marBottom w:val="0"/>
      <w:divBdr>
        <w:top w:val="none" w:sz="0" w:space="0" w:color="auto"/>
        <w:left w:val="none" w:sz="0" w:space="0" w:color="auto"/>
        <w:bottom w:val="none" w:sz="0" w:space="0" w:color="auto"/>
        <w:right w:val="none" w:sz="0" w:space="0" w:color="auto"/>
      </w:divBdr>
    </w:div>
    <w:div w:id="2099598575">
      <w:bodyDiv w:val="1"/>
      <w:marLeft w:val="0"/>
      <w:marRight w:val="0"/>
      <w:marTop w:val="0"/>
      <w:marBottom w:val="0"/>
      <w:divBdr>
        <w:top w:val="none" w:sz="0" w:space="0" w:color="auto"/>
        <w:left w:val="none" w:sz="0" w:space="0" w:color="auto"/>
        <w:bottom w:val="none" w:sz="0" w:space="0" w:color="auto"/>
        <w:right w:val="none" w:sz="0" w:space="0" w:color="auto"/>
      </w:divBdr>
    </w:div>
    <w:div w:id="2103531330">
      <w:bodyDiv w:val="1"/>
      <w:marLeft w:val="0"/>
      <w:marRight w:val="0"/>
      <w:marTop w:val="0"/>
      <w:marBottom w:val="0"/>
      <w:divBdr>
        <w:top w:val="none" w:sz="0" w:space="0" w:color="auto"/>
        <w:left w:val="none" w:sz="0" w:space="0" w:color="auto"/>
        <w:bottom w:val="none" w:sz="0" w:space="0" w:color="auto"/>
        <w:right w:val="none" w:sz="0" w:space="0" w:color="auto"/>
      </w:divBdr>
    </w:div>
    <w:div w:id="2118596193">
      <w:bodyDiv w:val="1"/>
      <w:marLeft w:val="0"/>
      <w:marRight w:val="0"/>
      <w:marTop w:val="0"/>
      <w:marBottom w:val="0"/>
      <w:divBdr>
        <w:top w:val="none" w:sz="0" w:space="0" w:color="auto"/>
        <w:left w:val="none" w:sz="0" w:space="0" w:color="auto"/>
        <w:bottom w:val="none" w:sz="0" w:space="0" w:color="auto"/>
        <w:right w:val="none" w:sz="0" w:space="0" w:color="auto"/>
      </w:divBdr>
    </w:div>
    <w:div w:id="2124566231">
      <w:bodyDiv w:val="1"/>
      <w:marLeft w:val="0"/>
      <w:marRight w:val="0"/>
      <w:marTop w:val="0"/>
      <w:marBottom w:val="0"/>
      <w:divBdr>
        <w:top w:val="none" w:sz="0" w:space="0" w:color="auto"/>
        <w:left w:val="none" w:sz="0" w:space="0" w:color="auto"/>
        <w:bottom w:val="none" w:sz="0" w:space="0" w:color="auto"/>
        <w:right w:val="none" w:sz="0" w:space="0" w:color="auto"/>
      </w:divBdr>
    </w:div>
    <w:div w:id="2141341539">
      <w:bodyDiv w:val="1"/>
      <w:marLeft w:val="0"/>
      <w:marRight w:val="0"/>
      <w:marTop w:val="0"/>
      <w:marBottom w:val="0"/>
      <w:divBdr>
        <w:top w:val="none" w:sz="0" w:space="0" w:color="auto"/>
        <w:left w:val="none" w:sz="0" w:space="0" w:color="auto"/>
        <w:bottom w:val="none" w:sz="0" w:space="0" w:color="auto"/>
        <w:right w:val="none" w:sz="0" w:space="0" w:color="auto"/>
      </w:divBdr>
    </w:div>
    <w:div w:id="21441514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513F1F-6125-456B-8EB1-1ADC507D9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57</Pages>
  <Words>12909</Words>
  <Characters>73586</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86323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K.M Madhushree</cp:lastModifiedBy>
  <cp:revision>2</cp:revision>
  <cp:lastPrinted>2025-01-10T04:36:00Z</cp:lastPrinted>
  <dcterms:created xsi:type="dcterms:W3CDTF">2025-05-10T02:24:00Z</dcterms:created>
  <dcterms:modified xsi:type="dcterms:W3CDTF">2025-05-10T02:24:00Z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y fmtid="{D5CDD505-2E9C-101B-9397-08002B2CF9AE}" pid="6" name="_DocHome">
    <vt:i4>-1433344395</vt:i4>
  </property>
</Properties>
</file>